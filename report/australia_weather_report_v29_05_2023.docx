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20EBA" w14:textId="77777777" w:rsidR="00A57A64" w:rsidRDefault="00A57A64">
      <w:pPr>
        <w:pStyle w:val="Title"/>
        <w:jc w:val="center"/>
      </w:pPr>
    </w:p>
    <w:p w14:paraId="0E7BF806" w14:textId="77777777" w:rsidR="00A57A64" w:rsidRDefault="00A57A64">
      <w:pPr>
        <w:pStyle w:val="Title"/>
        <w:jc w:val="center"/>
      </w:pPr>
    </w:p>
    <w:p w14:paraId="44E6BACC" w14:textId="77777777" w:rsidR="00A57A64" w:rsidRDefault="00A57A64">
      <w:pPr>
        <w:pStyle w:val="Title"/>
        <w:jc w:val="center"/>
      </w:pPr>
    </w:p>
    <w:p w14:paraId="6298FBEC" w14:textId="77777777" w:rsidR="00A57A64" w:rsidRDefault="00A57A64">
      <w:pPr>
        <w:pStyle w:val="Title"/>
        <w:jc w:val="center"/>
      </w:pPr>
    </w:p>
    <w:p w14:paraId="22058871" w14:textId="77777777" w:rsidR="00A57A64" w:rsidRDefault="00A57A64">
      <w:pPr>
        <w:pStyle w:val="Title"/>
        <w:jc w:val="center"/>
      </w:pPr>
    </w:p>
    <w:p w14:paraId="49502C9E" w14:textId="77777777" w:rsidR="00A57A64" w:rsidRDefault="00A57A64">
      <w:pPr>
        <w:pStyle w:val="Title"/>
        <w:jc w:val="center"/>
      </w:pPr>
    </w:p>
    <w:p w14:paraId="23CC93E0" w14:textId="77777777" w:rsidR="00A57A64" w:rsidRDefault="00A57A64">
      <w:pPr>
        <w:pStyle w:val="Title"/>
        <w:jc w:val="center"/>
      </w:pPr>
    </w:p>
    <w:p w14:paraId="7A51B01E" w14:textId="77777777" w:rsidR="00A57A64" w:rsidRPr="00BA6230" w:rsidRDefault="006839AA">
      <w:pPr>
        <w:pStyle w:val="Title"/>
        <w:jc w:val="center"/>
        <w:rPr>
          <w:lang w:val="en-US"/>
        </w:rPr>
      </w:pPr>
      <w:r w:rsidRPr="00BA6230">
        <w:rPr>
          <w:lang w:val="en-US"/>
        </w:rPr>
        <w:t>Australia Weather Report</w:t>
      </w:r>
    </w:p>
    <w:p w14:paraId="2ADE747F" w14:textId="77777777" w:rsidR="00A57A64" w:rsidRPr="00BA6230" w:rsidRDefault="00A57A64">
      <w:pPr>
        <w:jc w:val="center"/>
        <w:rPr>
          <w:lang w:val="en-US"/>
        </w:rPr>
      </w:pPr>
    </w:p>
    <w:p w14:paraId="332800E2" w14:textId="77777777" w:rsidR="00A57A64" w:rsidRPr="00BA6230" w:rsidRDefault="006839AA">
      <w:pPr>
        <w:pBdr>
          <w:top w:val="nil"/>
          <w:left w:val="nil"/>
          <w:bottom w:val="nil"/>
          <w:right w:val="nil"/>
          <w:between w:val="nil"/>
        </w:pBdr>
        <w:tabs>
          <w:tab w:val="center" w:pos="4680"/>
          <w:tab w:val="right" w:pos="9360"/>
        </w:tabs>
        <w:spacing w:after="0" w:line="240" w:lineRule="auto"/>
        <w:jc w:val="center"/>
        <w:rPr>
          <w:color w:val="000000"/>
          <w:lang w:val="en-US"/>
        </w:rPr>
      </w:pPr>
      <w:r w:rsidRPr="00BA6230">
        <w:rPr>
          <w:color w:val="000000"/>
          <w:lang w:val="en-US"/>
        </w:rPr>
        <w:t>AYADI Ben-</w:t>
      </w:r>
      <w:proofErr w:type="spellStart"/>
      <w:r w:rsidRPr="00BA6230">
        <w:rPr>
          <w:color w:val="000000"/>
          <w:lang w:val="en-US"/>
        </w:rPr>
        <w:t>Mekki</w:t>
      </w:r>
      <w:proofErr w:type="spellEnd"/>
    </w:p>
    <w:p w14:paraId="20B6A24A"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BICAKCI Alain</w:t>
      </w:r>
    </w:p>
    <w:p w14:paraId="197CAF9A"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LEVÊQUE Jonas</w:t>
      </w:r>
    </w:p>
    <w:p w14:paraId="5F695BB1"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SIMON Samuel</w:t>
      </w:r>
    </w:p>
    <w:p w14:paraId="67EF90B5" w14:textId="77777777" w:rsidR="00A57A64" w:rsidRDefault="00A57A64">
      <w:pPr>
        <w:jc w:val="center"/>
      </w:pPr>
    </w:p>
    <w:p w14:paraId="6C8F4FCF" w14:textId="77777777" w:rsidR="00A57A64" w:rsidRDefault="006839AA">
      <w:r>
        <w:br w:type="page"/>
      </w:r>
    </w:p>
    <w:p w14:paraId="50F5B328" w14:textId="77777777" w:rsidR="00A57A64" w:rsidRDefault="006839AA">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2078193660"/>
        <w:docPartObj>
          <w:docPartGallery w:val="Table of Contents"/>
          <w:docPartUnique/>
        </w:docPartObj>
      </w:sdtPr>
      <w:sdtContent>
        <w:p w14:paraId="77AC3E55" w14:textId="4187BF26" w:rsidR="00DD44AF" w:rsidRDefault="006839AA">
          <w:pPr>
            <w:pStyle w:val="TOC1"/>
            <w:tabs>
              <w:tab w:val="left" w:pos="440"/>
              <w:tab w:val="right" w:pos="9350"/>
            </w:tabs>
            <w:rPr>
              <w:rFonts w:asciiTheme="minorHAnsi" w:eastAsiaTheme="minorEastAsia" w:hAnsiTheme="minorHAnsi" w:cstheme="minorBidi"/>
              <w:noProof/>
              <w:kern w:val="2"/>
              <w:lang w:val="en-US"/>
              <w14:ligatures w14:val="standardContextual"/>
            </w:rPr>
          </w:pPr>
          <w:r>
            <w:fldChar w:fldCharType="begin"/>
          </w:r>
          <w:r>
            <w:instrText xml:space="preserve"> TOC \h \u \z </w:instrText>
          </w:r>
          <w:r>
            <w:fldChar w:fldCharType="separate"/>
          </w:r>
          <w:hyperlink w:anchor="_Toc136266651" w:history="1">
            <w:r w:rsidR="00DD44AF" w:rsidRPr="007B01BB">
              <w:rPr>
                <w:rStyle w:val="Hyperlink"/>
                <w:noProof/>
              </w:rPr>
              <w:t>1.</w:t>
            </w:r>
            <w:r w:rsidR="00DD44AF">
              <w:rPr>
                <w:rFonts w:asciiTheme="minorHAnsi" w:eastAsiaTheme="minorEastAsia" w:hAnsiTheme="minorHAnsi" w:cstheme="minorBidi"/>
                <w:noProof/>
                <w:kern w:val="2"/>
                <w:lang w:val="en-US"/>
                <w14:ligatures w14:val="standardContextual"/>
              </w:rPr>
              <w:tab/>
            </w:r>
            <w:r w:rsidR="00DD44AF" w:rsidRPr="007B01BB">
              <w:rPr>
                <w:rStyle w:val="Hyperlink"/>
                <w:noProof/>
              </w:rPr>
              <w:t>Rapport d’exploration, de data visualisation et de pre-processing des données</w:t>
            </w:r>
            <w:r w:rsidR="00DD44AF">
              <w:rPr>
                <w:noProof/>
                <w:webHidden/>
              </w:rPr>
              <w:tab/>
            </w:r>
            <w:r w:rsidR="00DD44AF">
              <w:rPr>
                <w:noProof/>
                <w:webHidden/>
              </w:rPr>
              <w:fldChar w:fldCharType="begin"/>
            </w:r>
            <w:r w:rsidR="00DD44AF">
              <w:rPr>
                <w:noProof/>
                <w:webHidden/>
              </w:rPr>
              <w:instrText xml:space="preserve"> PAGEREF _Toc136266651 \h </w:instrText>
            </w:r>
            <w:r w:rsidR="00DD44AF">
              <w:rPr>
                <w:noProof/>
                <w:webHidden/>
              </w:rPr>
            </w:r>
            <w:r w:rsidR="00DD44AF">
              <w:rPr>
                <w:noProof/>
                <w:webHidden/>
              </w:rPr>
              <w:fldChar w:fldCharType="separate"/>
            </w:r>
            <w:r w:rsidR="00DD44AF">
              <w:rPr>
                <w:noProof/>
                <w:webHidden/>
              </w:rPr>
              <w:t>4</w:t>
            </w:r>
            <w:r w:rsidR="00DD44AF">
              <w:rPr>
                <w:noProof/>
                <w:webHidden/>
              </w:rPr>
              <w:fldChar w:fldCharType="end"/>
            </w:r>
          </w:hyperlink>
        </w:p>
        <w:p w14:paraId="25E04D93" w14:textId="579F2176" w:rsidR="00DD44AF" w:rsidRDefault="00DD44AF">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266652" w:history="1">
            <w:r w:rsidRPr="007B01BB">
              <w:rPr>
                <w:rStyle w:val="Hyperlink"/>
                <w:noProof/>
              </w:rPr>
              <w:t>1.1.</w:t>
            </w:r>
            <w:r>
              <w:rPr>
                <w:rFonts w:asciiTheme="minorHAnsi" w:eastAsiaTheme="minorEastAsia" w:hAnsiTheme="minorHAnsi" w:cstheme="minorBidi"/>
                <w:noProof/>
                <w:kern w:val="2"/>
                <w:lang w:val="en-US"/>
                <w14:ligatures w14:val="standardContextual"/>
              </w:rPr>
              <w:tab/>
            </w:r>
            <w:r w:rsidRPr="007B01BB">
              <w:rPr>
                <w:rStyle w:val="Hyperlink"/>
                <w:noProof/>
              </w:rPr>
              <w:t>Contexte</w:t>
            </w:r>
            <w:r>
              <w:rPr>
                <w:noProof/>
                <w:webHidden/>
              </w:rPr>
              <w:tab/>
            </w:r>
            <w:r>
              <w:rPr>
                <w:noProof/>
                <w:webHidden/>
              </w:rPr>
              <w:fldChar w:fldCharType="begin"/>
            </w:r>
            <w:r>
              <w:rPr>
                <w:noProof/>
                <w:webHidden/>
              </w:rPr>
              <w:instrText xml:space="preserve"> PAGEREF _Toc136266652 \h </w:instrText>
            </w:r>
            <w:r>
              <w:rPr>
                <w:noProof/>
                <w:webHidden/>
              </w:rPr>
            </w:r>
            <w:r>
              <w:rPr>
                <w:noProof/>
                <w:webHidden/>
              </w:rPr>
              <w:fldChar w:fldCharType="separate"/>
            </w:r>
            <w:r>
              <w:rPr>
                <w:noProof/>
                <w:webHidden/>
              </w:rPr>
              <w:t>4</w:t>
            </w:r>
            <w:r>
              <w:rPr>
                <w:noProof/>
                <w:webHidden/>
              </w:rPr>
              <w:fldChar w:fldCharType="end"/>
            </w:r>
          </w:hyperlink>
        </w:p>
        <w:p w14:paraId="290CBC46" w14:textId="11FE381A" w:rsidR="00DD44AF" w:rsidRDefault="00DD44AF">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266653" w:history="1">
            <w:r w:rsidRPr="007B01BB">
              <w:rPr>
                <w:rStyle w:val="Hyperlink"/>
                <w:noProof/>
              </w:rPr>
              <w:t>1.2.</w:t>
            </w:r>
            <w:r>
              <w:rPr>
                <w:rFonts w:asciiTheme="minorHAnsi" w:eastAsiaTheme="minorEastAsia" w:hAnsiTheme="minorHAnsi" w:cstheme="minorBidi"/>
                <w:noProof/>
                <w:kern w:val="2"/>
                <w:lang w:val="en-US"/>
                <w14:ligatures w14:val="standardContextual"/>
              </w:rPr>
              <w:tab/>
            </w:r>
            <w:r w:rsidRPr="007B01BB">
              <w:rPr>
                <w:rStyle w:val="Hyperlink"/>
                <w:noProof/>
              </w:rPr>
              <w:t>Objectifs</w:t>
            </w:r>
            <w:r>
              <w:rPr>
                <w:noProof/>
                <w:webHidden/>
              </w:rPr>
              <w:tab/>
            </w:r>
            <w:r>
              <w:rPr>
                <w:noProof/>
                <w:webHidden/>
              </w:rPr>
              <w:fldChar w:fldCharType="begin"/>
            </w:r>
            <w:r>
              <w:rPr>
                <w:noProof/>
                <w:webHidden/>
              </w:rPr>
              <w:instrText xml:space="preserve"> PAGEREF _Toc136266653 \h </w:instrText>
            </w:r>
            <w:r>
              <w:rPr>
                <w:noProof/>
                <w:webHidden/>
              </w:rPr>
            </w:r>
            <w:r>
              <w:rPr>
                <w:noProof/>
                <w:webHidden/>
              </w:rPr>
              <w:fldChar w:fldCharType="separate"/>
            </w:r>
            <w:r>
              <w:rPr>
                <w:noProof/>
                <w:webHidden/>
              </w:rPr>
              <w:t>7</w:t>
            </w:r>
            <w:r>
              <w:rPr>
                <w:noProof/>
                <w:webHidden/>
              </w:rPr>
              <w:fldChar w:fldCharType="end"/>
            </w:r>
          </w:hyperlink>
        </w:p>
        <w:p w14:paraId="689F81EC" w14:textId="149020AE" w:rsidR="00DD44AF" w:rsidRDefault="00DD44AF">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266654" w:history="1">
            <w:r w:rsidRPr="007B01BB">
              <w:rPr>
                <w:rStyle w:val="Hyperlink"/>
                <w:noProof/>
              </w:rPr>
              <w:t>1.3.</w:t>
            </w:r>
            <w:r>
              <w:rPr>
                <w:rFonts w:asciiTheme="minorHAnsi" w:eastAsiaTheme="minorEastAsia" w:hAnsiTheme="minorHAnsi" w:cstheme="minorBidi"/>
                <w:noProof/>
                <w:kern w:val="2"/>
                <w:lang w:val="en-US"/>
                <w14:ligatures w14:val="standardContextual"/>
              </w:rPr>
              <w:tab/>
            </w:r>
            <w:r w:rsidRPr="007B01BB">
              <w:rPr>
                <w:rStyle w:val="Hyperlink"/>
                <w:noProof/>
              </w:rPr>
              <w:t>Compréhension et manipulation des données</w:t>
            </w:r>
            <w:r>
              <w:rPr>
                <w:noProof/>
                <w:webHidden/>
              </w:rPr>
              <w:tab/>
            </w:r>
            <w:r>
              <w:rPr>
                <w:noProof/>
                <w:webHidden/>
              </w:rPr>
              <w:fldChar w:fldCharType="begin"/>
            </w:r>
            <w:r>
              <w:rPr>
                <w:noProof/>
                <w:webHidden/>
              </w:rPr>
              <w:instrText xml:space="preserve"> PAGEREF _Toc136266654 \h </w:instrText>
            </w:r>
            <w:r>
              <w:rPr>
                <w:noProof/>
                <w:webHidden/>
              </w:rPr>
            </w:r>
            <w:r>
              <w:rPr>
                <w:noProof/>
                <w:webHidden/>
              </w:rPr>
              <w:fldChar w:fldCharType="separate"/>
            </w:r>
            <w:r>
              <w:rPr>
                <w:noProof/>
                <w:webHidden/>
              </w:rPr>
              <w:t>7</w:t>
            </w:r>
            <w:r>
              <w:rPr>
                <w:noProof/>
                <w:webHidden/>
              </w:rPr>
              <w:fldChar w:fldCharType="end"/>
            </w:r>
          </w:hyperlink>
        </w:p>
        <w:p w14:paraId="4A48394A" w14:textId="21655CC8" w:rsidR="00DD44AF" w:rsidRDefault="00DD44AF" w:rsidP="00DD44AF">
          <w:pPr>
            <w:pStyle w:val="TOC3"/>
            <w:rPr>
              <w:rFonts w:asciiTheme="minorHAnsi" w:eastAsiaTheme="minorEastAsia" w:hAnsiTheme="minorHAnsi" w:cstheme="minorBidi"/>
              <w:noProof/>
              <w:kern w:val="2"/>
              <w:lang w:val="en-US"/>
              <w14:ligatures w14:val="standardContextual"/>
            </w:rPr>
            <w:pPrChange w:id="1" w:author="Jonas Leveque" w:date="2023-05-29T15:30:00Z">
              <w:pPr>
                <w:pStyle w:val="TOC3"/>
                <w:tabs>
                  <w:tab w:val="left" w:pos="132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"_Toc136266655"</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1.3.1.</w:t>
          </w:r>
          <w:r>
            <w:rPr>
              <w:rFonts w:asciiTheme="minorHAnsi" w:eastAsiaTheme="minorEastAsia" w:hAnsiTheme="minorHAnsi" w:cstheme="minorBidi"/>
              <w:noProof/>
              <w:kern w:val="2"/>
              <w:lang w:val="en-US"/>
              <w14:ligatures w14:val="standardContextual"/>
            </w:rPr>
            <w:tab/>
          </w:r>
          <w:r w:rsidRPr="007B01BB">
            <w:rPr>
              <w:rStyle w:val="Hyperlink"/>
              <w:noProof/>
            </w:rPr>
            <w:t>Cadre</w:t>
          </w:r>
          <w:r>
            <w:rPr>
              <w:noProof/>
              <w:webHidden/>
            </w:rPr>
            <w:tab/>
          </w:r>
          <w:r>
            <w:rPr>
              <w:noProof/>
              <w:webHidden/>
            </w:rPr>
            <w:fldChar w:fldCharType="begin"/>
          </w:r>
          <w:r>
            <w:rPr>
              <w:noProof/>
              <w:webHidden/>
            </w:rPr>
            <w:instrText xml:space="preserve"> PAGEREF _Toc136266655 \h </w:instrText>
          </w:r>
          <w:r>
            <w:rPr>
              <w:noProof/>
              <w:webHidden/>
            </w:rPr>
          </w:r>
          <w:r>
            <w:rPr>
              <w:noProof/>
              <w:webHidden/>
            </w:rPr>
            <w:fldChar w:fldCharType="separate"/>
          </w:r>
          <w:r>
            <w:rPr>
              <w:noProof/>
              <w:webHidden/>
            </w:rPr>
            <w:t>7</w:t>
          </w:r>
          <w:r>
            <w:rPr>
              <w:noProof/>
              <w:webHidden/>
            </w:rPr>
            <w:fldChar w:fldCharType="end"/>
          </w:r>
          <w:r w:rsidRPr="007B01BB">
            <w:rPr>
              <w:rStyle w:val="Hyperlink"/>
              <w:noProof/>
            </w:rPr>
            <w:fldChar w:fldCharType="end"/>
          </w:r>
        </w:p>
        <w:p w14:paraId="4FCA9DB4" w14:textId="4D62A3F1" w:rsidR="00DD44AF" w:rsidRDefault="00DD44AF" w:rsidP="00DD44AF">
          <w:pPr>
            <w:pStyle w:val="TOC3"/>
            <w:rPr>
              <w:rFonts w:asciiTheme="minorHAnsi" w:eastAsiaTheme="minorEastAsia" w:hAnsiTheme="minorHAnsi" w:cstheme="minorBidi"/>
              <w:noProof/>
              <w:kern w:val="2"/>
              <w:lang w:val="en-US"/>
              <w14:ligatures w14:val="standardContextual"/>
            </w:rPr>
            <w:pPrChange w:id="2" w:author="Jonas Leveque" w:date="2023-05-29T15:30:00Z">
              <w:pPr>
                <w:pStyle w:val="TOC3"/>
                <w:tabs>
                  <w:tab w:val="left" w:pos="132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"_Toc136266656"</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1.3.2.</w:t>
          </w:r>
          <w:r>
            <w:rPr>
              <w:rFonts w:asciiTheme="minorHAnsi" w:eastAsiaTheme="minorEastAsia" w:hAnsiTheme="minorHAnsi" w:cstheme="minorBidi"/>
              <w:noProof/>
              <w:kern w:val="2"/>
              <w:lang w:val="en-US"/>
              <w14:ligatures w14:val="standardContextual"/>
            </w:rPr>
            <w:tab/>
          </w:r>
          <w:r w:rsidRPr="007B01BB">
            <w:rPr>
              <w:rStyle w:val="Hyperlink"/>
              <w:noProof/>
            </w:rPr>
            <w:t>Pertinence</w:t>
          </w:r>
          <w:r>
            <w:rPr>
              <w:noProof/>
              <w:webHidden/>
            </w:rPr>
            <w:tab/>
          </w:r>
          <w:r>
            <w:rPr>
              <w:noProof/>
              <w:webHidden/>
            </w:rPr>
            <w:fldChar w:fldCharType="begin"/>
          </w:r>
          <w:r>
            <w:rPr>
              <w:noProof/>
              <w:webHidden/>
            </w:rPr>
            <w:instrText xml:space="preserve"> PAGEREF _Toc136266656 \h </w:instrText>
          </w:r>
          <w:r>
            <w:rPr>
              <w:noProof/>
              <w:webHidden/>
            </w:rPr>
          </w:r>
          <w:r>
            <w:rPr>
              <w:noProof/>
              <w:webHidden/>
            </w:rPr>
            <w:fldChar w:fldCharType="separate"/>
          </w:r>
          <w:r>
            <w:rPr>
              <w:noProof/>
              <w:webHidden/>
            </w:rPr>
            <w:t>9</w:t>
          </w:r>
          <w:r>
            <w:rPr>
              <w:noProof/>
              <w:webHidden/>
            </w:rPr>
            <w:fldChar w:fldCharType="end"/>
          </w:r>
          <w:r w:rsidRPr="007B01BB">
            <w:rPr>
              <w:rStyle w:val="Hyperlink"/>
              <w:noProof/>
            </w:rPr>
            <w:fldChar w:fldCharType="end"/>
          </w:r>
        </w:p>
        <w:p w14:paraId="2B10E9B8" w14:textId="3C6A8C27" w:rsidR="00DD44AF" w:rsidRDefault="00DD44AF">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266657" w:history="1">
            <w:r w:rsidRPr="007B01BB">
              <w:rPr>
                <w:rStyle w:val="Hyperlink"/>
                <w:noProof/>
              </w:rPr>
              <w:t>1.3.2.1.</w:t>
            </w:r>
            <w:r>
              <w:rPr>
                <w:rFonts w:asciiTheme="minorHAnsi" w:eastAsiaTheme="minorEastAsia" w:hAnsiTheme="minorHAnsi" w:cstheme="minorBidi"/>
                <w:noProof/>
                <w:kern w:val="2"/>
                <w:lang w:val="en-US"/>
                <w14:ligatures w14:val="standardContextual"/>
              </w:rPr>
              <w:tab/>
            </w:r>
            <w:r w:rsidRPr="007B01BB">
              <w:rPr>
                <w:rStyle w:val="Hyperlink"/>
                <w:noProof/>
              </w:rPr>
              <w:t>Données manquantes</w:t>
            </w:r>
            <w:r>
              <w:rPr>
                <w:noProof/>
                <w:webHidden/>
              </w:rPr>
              <w:tab/>
            </w:r>
            <w:r>
              <w:rPr>
                <w:noProof/>
                <w:webHidden/>
              </w:rPr>
              <w:fldChar w:fldCharType="begin"/>
            </w:r>
            <w:r>
              <w:rPr>
                <w:noProof/>
                <w:webHidden/>
              </w:rPr>
              <w:instrText xml:space="preserve"> PAGEREF _Toc136266657 \h </w:instrText>
            </w:r>
            <w:r>
              <w:rPr>
                <w:noProof/>
                <w:webHidden/>
              </w:rPr>
            </w:r>
            <w:r>
              <w:rPr>
                <w:noProof/>
                <w:webHidden/>
              </w:rPr>
              <w:fldChar w:fldCharType="separate"/>
            </w:r>
            <w:r>
              <w:rPr>
                <w:noProof/>
                <w:webHidden/>
              </w:rPr>
              <w:t>9</w:t>
            </w:r>
            <w:r>
              <w:rPr>
                <w:noProof/>
                <w:webHidden/>
              </w:rPr>
              <w:fldChar w:fldCharType="end"/>
            </w:r>
          </w:hyperlink>
        </w:p>
        <w:p w14:paraId="42E2FDD4" w14:textId="531E3508" w:rsidR="00DD44AF" w:rsidRDefault="00DD44AF">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266658" w:history="1">
            <w:r w:rsidRPr="007B01BB">
              <w:rPr>
                <w:rStyle w:val="Hyperlink"/>
                <w:noProof/>
              </w:rPr>
              <w:t>1.3.2.2.</w:t>
            </w:r>
            <w:r>
              <w:rPr>
                <w:rFonts w:asciiTheme="minorHAnsi" w:eastAsiaTheme="minorEastAsia" w:hAnsiTheme="minorHAnsi" w:cstheme="minorBidi"/>
                <w:noProof/>
                <w:kern w:val="2"/>
                <w:lang w:val="en-US"/>
                <w14:ligatures w14:val="standardContextual"/>
              </w:rPr>
              <w:tab/>
            </w:r>
            <w:r w:rsidRPr="007B01BB">
              <w:rPr>
                <w:rStyle w:val="Hyperlink"/>
                <w:noProof/>
              </w:rPr>
              <w:t>Détection des outliers</w:t>
            </w:r>
            <w:r>
              <w:rPr>
                <w:noProof/>
                <w:webHidden/>
              </w:rPr>
              <w:tab/>
            </w:r>
            <w:r>
              <w:rPr>
                <w:noProof/>
                <w:webHidden/>
              </w:rPr>
              <w:fldChar w:fldCharType="begin"/>
            </w:r>
            <w:r>
              <w:rPr>
                <w:noProof/>
                <w:webHidden/>
              </w:rPr>
              <w:instrText xml:space="preserve"> PAGEREF _Toc136266658 \h </w:instrText>
            </w:r>
            <w:r>
              <w:rPr>
                <w:noProof/>
                <w:webHidden/>
              </w:rPr>
            </w:r>
            <w:r>
              <w:rPr>
                <w:noProof/>
                <w:webHidden/>
              </w:rPr>
              <w:fldChar w:fldCharType="separate"/>
            </w:r>
            <w:r>
              <w:rPr>
                <w:noProof/>
                <w:webHidden/>
              </w:rPr>
              <w:t>10</w:t>
            </w:r>
            <w:r>
              <w:rPr>
                <w:noProof/>
                <w:webHidden/>
              </w:rPr>
              <w:fldChar w:fldCharType="end"/>
            </w:r>
          </w:hyperlink>
        </w:p>
        <w:p w14:paraId="19307A85" w14:textId="47FF76C3" w:rsidR="00DD44AF" w:rsidRDefault="00DD44AF">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266659" w:history="1">
            <w:r w:rsidRPr="007B01BB">
              <w:rPr>
                <w:rStyle w:val="Hyperlink"/>
                <w:noProof/>
              </w:rPr>
              <w:t>1.3.2.3.</w:t>
            </w:r>
            <w:r>
              <w:rPr>
                <w:rFonts w:asciiTheme="minorHAnsi" w:eastAsiaTheme="minorEastAsia" w:hAnsiTheme="minorHAnsi" w:cstheme="minorBidi"/>
                <w:noProof/>
                <w:kern w:val="2"/>
                <w:lang w:val="en-US"/>
                <w14:ligatures w14:val="standardContextual"/>
              </w:rPr>
              <w:tab/>
            </w:r>
            <w:r w:rsidRPr="007B01BB">
              <w:rPr>
                <w:rStyle w:val="Hyperlink"/>
                <w:noProof/>
              </w:rPr>
              <w:t>Matrice de corrélation</w:t>
            </w:r>
            <w:r>
              <w:rPr>
                <w:noProof/>
                <w:webHidden/>
              </w:rPr>
              <w:tab/>
            </w:r>
            <w:r>
              <w:rPr>
                <w:noProof/>
                <w:webHidden/>
              </w:rPr>
              <w:fldChar w:fldCharType="begin"/>
            </w:r>
            <w:r>
              <w:rPr>
                <w:noProof/>
                <w:webHidden/>
              </w:rPr>
              <w:instrText xml:space="preserve"> PAGEREF _Toc136266659 \h </w:instrText>
            </w:r>
            <w:r>
              <w:rPr>
                <w:noProof/>
                <w:webHidden/>
              </w:rPr>
            </w:r>
            <w:r>
              <w:rPr>
                <w:noProof/>
                <w:webHidden/>
              </w:rPr>
              <w:fldChar w:fldCharType="separate"/>
            </w:r>
            <w:r>
              <w:rPr>
                <w:noProof/>
                <w:webHidden/>
              </w:rPr>
              <w:t>11</w:t>
            </w:r>
            <w:r>
              <w:rPr>
                <w:noProof/>
                <w:webHidden/>
              </w:rPr>
              <w:fldChar w:fldCharType="end"/>
            </w:r>
          </w:hyperlink>
        </w:p>
        <w:p w14:paraId="73D9053F" w14:textId="75262A0C" w:rsidR="00DD44AF" w:rsidRDefault="00DD44AF">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266660" w:history="1">
            <w:r w:rsidRPr="007B01BB">
              <w:rPr>
                <w:rStyle w:val="Hyperlink"/>
                <w:noProof/>
              </w:rPr>
              <w:t>1.3.2.4.</w:t>
            </w:r>
            <w:r>
              <w:rPr>
                <w:rFonts w:asciiTheme="minorHAnsi" w:eastAsiaTheme="minorEastAsia" w:hAnsiTheme="minorHAnsi" w:cstheme="minorBidi"/>
                <w:noProof/>
                <w:kern w:val="2"/>
                <w:lang w:val="en-US"/>
                <w14:ligatures w14:val="standardContextual"/>
              </w:rPr>
              <w:tab/>
            </w:r>
            <w:r w:rsidRPr="007B01BB">
              <w:rPr>
                <w:rStyle w:val="Hyperlink"/>
                <w:noProof/>
              </w:rPr>
              <w:t>Feature Engineering</w:t>
            </w:r>
            <w:r>
              <w:rPr>
                <w:noProof/>
                <w:webHidden/>
              </w:rPr>
              <w:tab/>
            </w:r>
            <w:r>
              <w:rPr>
                <w:noProof/>
                <w:webHidden/>
              </w:rPr>
              <w:fldChar w:fldCharType="begin"/>
            </w:r>
            <w:r>
              <w:rPr>
                <w:noProof/>
                <w:webHidden/>
              </w:rPr>
              <w:instrText xml:space="preserve"> PAGEREF _Toc136266660 \h </w:instrText>
            </w:r>
            <w:r>
              <w:rPr>
                <w:noProof/>
                <w:webHidden/>
              </w:rPr>
            </w:r>
            <w:r>
              <w:rPr>
                <w:noProof/>
                <w:webHidden/>
              </w:rPr>
              <w:fldChar w:fldCharType="separate"/>
            </w:r>
            <w:r>
              <w:rPr>
                <w:noProof/>
                <w:webHidden/>
              </w:rPr>
              <w:t>12</w:t>
            </w:r>
            <w:r>
              <w:rPr>
                <w:noProof/>
                <w:webHidden/>
              </w:rPr>
              <w:fldChar w:fldCharType="end"/>
            </w:r>
          </w:hyperlink>
        </w:p>
        <w:p w14:paraId="67AB4648" w14:textId="3725DFB4" w:rsidR="00DD44AF" w:rsidRDefault="00DD44AF">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266661" w:history="1">
            <w:r w:rsidRPr="007B01BB">
              <w:rPr>
                <w:rStyle w:val="Hyperlink"/>
                <w:noProof/>
              </w:rPr>
              <w:t>1.3.2.5.</w:t>
            </w:r>
            <w:r>
              <w:rPr>
                <w:rFonts w:asciiTheme="minorHAnsi" w:eastAsiaTheme="minorEastAsia" w:hAnsiTheme="minorHAnsi" w:cstheme="minorBidi"/>
                <w:noProof/>
                <w:kern w:val="2"/>
                <w:lang w:val="en-US"/>
                <w14:ligatures w14:val="standardContextual"/>
              </w:rPr>
              <w:tab/>
            </w:r>
            <w:r w:rsidRPr="007B01BB">
              <w:rPr>
                <w:rStyle w:val="Hyperlink"/>
                <w:noProof/>
              </w:rPr>
              <w:t>Principales caractéristiques de variables explicatives</w:t>
            </w:r>
            <w:r>
              <w:rPr>
                <w:noProof/>
                <w:webHidden/>
              </w:rPr>
              <w:tab/>
            </w:r>
            <w:r>
              <w:rPr>
                <w:noProof/>
                <w:webHidden/>
              </w:rPr>
              <w:fldChar w:fldCharType="begin"/>
            </w:r>
            <w:r>
              <w:rPr>
                <w:noProof/>
                <w:webHidden/>
              </w:rPr>
              <w:instrText xml:space="preserve"> PAGEREF _Toc136266661 \h </w:instrText>
            </w:r>
            <w:r>
              <w:rPr>
                <w:noProof/>
                <w:webHidden/>
              </w:rPr>
            </w:r>
            <w:r>
              <w:rPr>
                <w:noProof/>
                <w:webHidden/>
              </w:rPr>
              <w:fldChar w:fldCharType="separate"/>
            </w:r>
            <w:r>
              <w:rPr>
                <w:noProof/>
                <w:webHidden/>
              </w:rPr>
              <w:t>13</w:t>
            </w:r>
            <w:r>
              <w:rPr>
                <w:noProof/>
                <w:webHidden/>
              </w:rPr>
              <w:fldChar w:fldCharType="end"/>
            </w:r>
          </w:hyperlink>
        </w:p>
        <w:p w14:paraId="30B436DC" w14:textId="45C815FC" w:rsidR="00DD44AF" w:rsidRDefault="00DD44AF">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266662" w:history="1">
            <w:r w:rsidRPr="007B01BB">
              <w:rPr>
                <w:rStyle w:val="Hyperlink"/>
                <w:noProof/>
              </w:rPr>
              <w:t>1.3.2.6.</w:t>
            </w:r>
            <w:r>
              <w:rPr>
                <w:rFonts w:asciiTheme="minorHAnsi" w:eastAsiaTheme="minorEastAsia" w:hAnsiTheme="minorHAnsi" w:cstheme="minorBidi"/>
                <w:noProof/>
                <w:kern w:val="2"/>
                <w:lang w:val="en-US"/>
                <w14:ligatures w14:val="standardContextual"/>
              </w:rPr>
              <w:tab/>
            </w:r>
            <w:r w:rsidRPr="007B01BB">
              <w:rPr>
                <w:rStyle w:val="Hyperlink"/>
                <w:noProof/>
              </w:rPr>
              <w:t>Principal Component Analysis</w:t>
            </w:r>
            <w:r>
              <w:rPr>
                <w:noProof/>
                <w:webHidden/>
              </w:rPr>
              <w:tab/>
            </w:r>
            <w:r>
              <w:rPr>
                <w:noProof/>
                <w:webHidden/>
              </w:rPr>
              <w:fldChar w:fldCharType="begin"/>
            </w:r>
            <w:r>
              <w:rPr>
                <w:noProof/>
                <w:webHidden/>
              </w:rPr>
              <w:instrText xml:space="preserve"> PAGEREF _Toc136266662 \h </w:instrText>
            </w:r>
            <w:r>
              <w:rPr>
                <w:noProof/>
                <w:webHidden/>
              </w:rPr>
            </w:r>
            <w:r>
              <w:rPr>
                <w:noProof/>
                <w:webHidden/>
              </w:rPr>
              <w:fldChar w:fldCharType="separate"/>
            </w:r>
            <w:r>
              <w:rPr>
                <w:noProof/>
                <w:webHidden/>
              </w:rPr>
              <w:t>16</w:t>
            </w:r>
            <w:r>
              <w:rPr>
                <w:noProof/>
                <w:webHidden/>
              </w:rPr>
              <w:fldChar w:fldCharType="end"/>
            </w:r>
          </w:hyperlink>
        </w:p>
        <w:p w14:paraId="0CA975AF" w14:textId="14449777" w:rsidR="00DD44AF" w:rsidRDefault="00DD44AF">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266663" w:history="1">
            <w:r w:rsidRPr="007B01BB">
              <w:rPr>
                <w:rStyle w:val="Hyperlink"/>
                <w:noProof/>
              </w:rPr>
              <w:t>1.3.2.7.</w:t>
            </w:r>
            <w:r>
              <w:rPr>
                <w:rFonts w:asciiTheme="minorHAnsi" w:eastAsiaTheme="minorEastAsia" w:hAnsiTheme="minorHAnsi" w:cstheme="minorBidi"/>
                <w:noProof/>
                <w:kern w:val="2"/>
                <w:lang w:val="en-US"/>
                <w14:ligatures w14:val="standardContextual"/>
              </w:rPr>
              <w:tab/>
            </w:r>
            <w:r w:rsidRPr="007B01BB">
              <w:rPr>
                <w:rStyle w:val="Hyperlink"/>
                <w:noProof/>
              </w:rPr>
              <w:t>Visualisations des données avec la variable cible</w:t>
            </w:r>
            <w:r>
              <w:rPr>
                <w:noProof/>
                <w:webHidden/>
              </w:rPr>
              <w:tab/>
            </w:r>
            <w:r>
              <w:rPr>
                <w:noProof/>
                <w:webHidden/>
              </w:rPr>
              <w:fldChar w:fldCharType="begin"/>
            </w:r>
            <w:r>
              <w:rPr>
                <w:noProof/>
                <w:webHidden/>
              </w:rPr>
              <w:instrText xml:space="preserve"> PAGEREF _Toc136266663 \h </w:instrText>
            </w:r>
            <w:r>
              <w:rPr>
                <w:noProof/>
                <w:webHidden/>
              </w:rPr>
            </w:r>
            <w:r>
              <w:rPr>
                <w:noProof/>
                <w:webHidden/>
              </w:rPr>
              <w:fldChar w:fldCharType="separate"/>
            </w:r>
            <w:r>
              <w:rPr>
                <w:noProof/>
                <w:webHidden/>
              </w:rPr>
              <w:t>18</w:t>
            </w:r>
            <w:r>
              <w:rPr>
                <w:noProof/>
                <w:webHidden/>
              </w:rPr>
              <w:fldChar w:fldCharType="end"/>
            </w:r>
          </w:hyperlink>
        </w:p>
        <w:p w14:paraId="5C14734B" w14:textId="4EE5F93F" w:rsidR="00DD44AF" w:rsidRDefault="00DD44AF">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266664" w:history="1">
            <w:r w:rsidRPr="007B01BB">
              <w:rPr>
                <w:rStyle w:val="Hyperlink"/>
                <w:noProof/>
              </w:rPr>
              <w:t>2.</w:t>
            </w:r>
            <w:r>
              <w:rPr>
                <w:rFonts w:asciiTheme="minorHAnsi" w:eastAsiaTheme="minorEastAsia" w:hAnsiTheme="minorHAnsi" w:cstheme="minorBidi"/>
                <w:noProof/>
                <w:kern w:val="2"/>
                <w:lang w:val="en-US"/>
                <w14:ligatures w14:val="standardContextual"/>
              </w:rPr>
              <w:tab/>
            </w:r>
            <w:r w:rsidRPr="007B01BB">
              <w:rPr>
                <w:rStyle w:val="Hyperlink"/>
                <w:noProof/>
              </w:rPr>
              <w:t>Data pre-processing</w:t>
            </w:r>
            <w:r>
              <w:rPr>
                <w:noProof/>
                <w:webHidden/>
              </w:rPr>
              <w:tab/>
            </w:r>
            <w:r>
              <w:rPr>
                <w:noProof/>
                <w:webHidden/>
              </w:rPr>
              <w:fldChar w:fldCharType="begin"/>
            </w:r>
            <w:r>
              <w:rPr>
                <w:noProof/>
                <w:webHidden/>
              </w:rPr>
              <w:instrText xml:space="preserve"> PAGEREF _Toc136266664 \h </w:instrText>
            </w:r>
            <w:r>
              <w:rPr>
                <w:noProof/>
                <w:webHidden/>
              </w:rPr>
            </w:r>
            <w:r>
              <w:rPr>
                <w:noProof/>
                <w:webHidden/>
              </w:rPr>
              <w:fldChar w:fldCharType="separate"/>
            </w:r>
            <w:r>
              <w:rPr>
                <w:noProof/>
                <w:webHidden/>
              </w:rPr>
              <w:t>22</w:t>
            </w:r>
            <w:r>
              <w:rPr>
                <w:noProof/>
                <w:webHidden/>
              </w:rPr>
              <w:fldChar w:fldCharType="end"/>
            </w:r>
          </w:hyperlink>
        </w:p>
        <w:p w14:paraId="1797F158" w14:textId="5A15461F" w:rsidR="00DD44AF" w:rsidRDefault="00DD44AF" w:rsidP="00DD44AF">
          <w:pPr>
            <w:pStyle w:val="TOC3"/>
            <w:rPr>
              <w:rFonts w:asciiTheme="minorHAnsi" w:eastAsiaTheme="minorEastAsia" w:hAnsiTheme="minorHAnsi" w:cstheme="minorBidi"/>
              <w:noProof/>
              <w:kern w:val="2"/>
              <w:lang w:val="en-US"/>
              <w14:ligatures w14:val="standardContextual"/>
            </w:rPr>
            <w:pPrChange w:id="3"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"_Toc136266665"</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2.1.</w:t>
          </w:r>
          <w:r>
            <w:rPr>
              <w:rFonts w:asciiTheme="minorHAnsi" w:eastAsiaTheme="minorEastAsia" w:hAnsiTheme="minorHAnsi" w:cstheme="minorBidi"/>
              <w:noProof/>
              <w:kern w:val="2"/>
              <w:lang w:val="en-US"/>
              <w14:ligatures w14:val="standardContextual"/>
            </w:rPr>
            <w:tab/>
          </w:r>
          <w:r w:rsidRPr="007B01BB">
            <w:rPr>
              <w:rStyle w:val="Hyperlink"/>
              <w:noProof/>
            </w:rPr>
            <w:t>Advanced Feature engineering</w:t>
          </w:r>
          <w:r>
            <w:rPr>
              <w:noProof/>
              <w:webHidden/>
            </w:rPr>
            <w:tab/>
          </w:r>
          <w:r>
            <w:rPr>
              <w:noProof/>
              <w:webHidden/>
            </w:rPr>
            <w:fldChar w:fldCharType="begin"/>
          </w:r>
          <w:r>
            <w:rPr>
              <w:noProof/>
              <w:webHidden/>
            </w:rPr>
            <w:instrText xml:space="preserve"> PAGEREF _Toc136266665 \h </w:instrText>
          </w:r>
          <w:r>
            <w:rPr>
              <w:noProof/>
              <w:webHidden/>
            </w:rPr>
          </w:r>
          <w:r>
            <w:rPr>
              <w:noProof/>
              <w:webHidden/>
            </w:rPr>
            <w:fldChar w:fldCharType="separate"/>
          </w:r>
          <w:r>
            <w:rPr>
              <w:noProof/>
              <w:webHidden/>
            </w:rPr>
            <w:t>22</w:t>
          </w:r>
          <w:r>
            <w:rPr>
              <w:noProof/>
              <w:webHidden/>
            </w:rPr>
            <w:fldChar w:fldCharType="end"/>
          </w:r>
          <w:r w:rsidRPr="007B01BB">
            <w:rPr>
              <w:rStyle w:val="Hyperlink"/>
              <w:noProof/>
            </w:rPr>
            <w:fldChar w:fldCharType="end"/>
          </w:r>
        </w:p>
        <w:p w14:paraId="3B12826E" w14:textId="705E5A43" w:rsidR="00DD44AF" w:rsidRDefault="00DD44AF" w:rsidP="00DD44AF">
          <w:pPr>
            <w:pStyle w:val="TOC3"/>
            <w:rPr>
              <w:rFonts w:asciiTheme="minorHAnsi" w:eastAsiaTheme="minorEastAsia" w:hAnsiTheme="minorHAnsi" w:cstheme="minorBidi"/>
              <w:noProof/>
              <w:kern w:val="2"/>
              <w:lang w:val="en-US"/>
              <w14:ligatures w14:val="standardContextual"/>
            </w:rPr>
            <w:pPrChange w:id="4"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"_Toc136266666"</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2.2.</w:t>
          </w:r>
          <w:r>
            <w:rPr>
              <w:rFonts w:asciiTheme="minorHAnsi" w:eastAsiaTheme="minorEastAsia" w:hAnsiTheme="minorHAnsi" w:cstheme="minorBidi"/>
              <w:noProof/>
              <w:kern w:val="2"/>
              <w:lang w:val="en-US"/>
              <w14:ligatures w14:val="standardContextual"/>
            </w:rPr>
            <w:tab/>
          </w:r>
          <w:r w:rsidRPr="007B01BB">
            <w:rPr>
              <w:rStyle w:val="Hyperlink"/>
              <w:noProof/>
            </w:rPr>
            <w:t>Suppression des variables inutiles</w:t>
          </w:r>
          <w:r>
            <w:rPr>
              <w:noProof/>
              <w:webHidden/>
            </w:rPr>
            <w:tab/>
          </w:r>
          <w:r>
            <w:rPr>
              <w:noProof/>
              <w:webHidden/>
            </w:rPr>
            <w:fldChar w:fldCharType="begin"/>
          </w:r>
          <w:r>
            <w:rPr>
              <w:noProof/>
              <w:webHidden/>
            </w:rPr>
            <w:instrText xml:space="preserve"> PAGEREF _Toc136266666 \h </w:instrText>
          </w:r>
          <w:r>
            <w:rPr>
              <w:noProof/>
              <w:webHidden/>
            </w:rPr>
          </w:r>
          <w:r>
            <w:rPr>
              <w:noProof/>
              <w:webHidden/>
            </w:rPr>
            <w:fldChar w:fldCharType="separate"/>
          </w:r>
          <w:r>
            <w:rPr>
              <w:noProof/>
              <w:webHidden/>
            </w:rPr>
            <w:t>22</w:t>
          </w:r>
          <w:r>
            <w:rPr>
              <w:noProof/>
              <w:webHidden/>
            </w:rPr>
            <w:fldChar w:fldCharType="end"/>
          </w:r>
          <w:r w:rsidRPr="007B01BB">
            <w:rPr>
              <w:rStyle w:val="Hyperlink"/>
              <w:noProof/>
            </w:rPr>
            <w:fldChar w:fldCharType="end"/>
          </w:r>
        </w:p>
        <w:p w14:paraId="5022780C" w14:textId="059D81A1" w:rsidR="00DD44AF" w:rsidRDefault="00DD44AF" w:rsidP="00DD44AF">
          <w:pPr>
            <w:pStyle w:val="TOC3"/>
            <w:rPr>
              <w:rFonts w:asciiTheme="minorHAnsi" w:eastAsiaTheme="minorEastAsia" w:hAnsiTheme="minorHAnsi" w:cstheme="minorBidi"/>
              <w:noProof/>
              <w:kern w:val="2"/>
              <w:lang w:val="en-US"/>
              <w14:ligatures w14:val="standardContextual"/>
            </w:rPr>
            <w:pPrChange w:id="5"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"_Toc136266667"</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2.3.</w:t>
          </w:r>
          <w:r>
            <w:rPr>
              <w:rFonts w:asciiTheme="minorHAnsi" w:eastAsiaTheme="minorEastAsia" w:hAnsiTheme="minorHAnsi" w:cstheme="minorBidi"/>
              <w:noProof/>
              <w:kern w:val="2"/>
              <w:lang w:val="en-US"/>
              <w14:ligatures w14:val="standardContextual"/>
            </w:rPr>
            <w:tab/>
          </w:r>
          <w:r w:rsidRPr="007B01BB">
            <w:rPr>
              <w:rStyle w:val="Hyperlink"/>
              <w:noProof/>
            </w:rPr>
            <w:t>Missing values</w:t>
          </w:r>
          <w:r>
            <w:rPr>
              <w:noProof/>
              <w:webHidden/>
            </w:rPr>
            <w:tab/>
          </w:r>
          <w:r>
            <w:rPr>
              <w:noProof/>
              <w:webHidden/>
            </w:rPr>
            <w:fldChar w:fldCharType="begin"/>
          </w:r>
          <w:r>
            <w:rPr>
              <w:noProof/>
              <w:webHidden/>
            </w:rPr>
            <w:instrText xml:space="preserve"> PAGEREF _Toc136266667 \h </w:instrText>
          </w:r>
          <w:r>
            <w:rPr>
              <w:noProof/>
              <w:webHidden/>
            </w:rPr>
          </w:r>
          <w:r>
            <w:rPr>
              <w:noProof/>
              <w:webHidden/>
            </w:rPr>
            <w:fldChar w:fldCharType="separate"/>
          </w:r>
          <w:r>
            <w:rPr>
              <w:noProof/>
              <w:webHidden/>
            </w:rPr>
            <w:t>22</w:t>
          </w:r>
          <w:r>
            <w:rPr>
              <w:noProof/>
              <w:webHidden/>
            </w:rPr>
            <w:fldChar w:fldCharType="end"/>
          </w:r>
          <w:r w:rsidRPr="007B01BB">
            <w:rPr>
              <w:rStyle w:val="Hyperlink"/>
              <w:noProof/>
            </w:rPr>
            <w:fldChar w:fldCharType="end"/>
          </w:r>
        </w:p>
        <w:p w14:paraId="55644624" w14:textId="64327499" w:rsidR="00DD44AF" w:rsidRDefault="00DD44AF" w:rsidP="00DD44AF">
          <w:pPr>
            <w:pStyle w:val="TOC3"/>
            <w:rPr>
              <w:rFonts w:asciiTheme="minorHAnsi" w:eastAsiaTheme="minorEastAsia" w:hAnsiTheme="minorHAnsi" w:cstheme="minorBidi"/>
              <w:noProof/>
              <w:kern w:val="2"/>
              <w:lang w:val="en-US"/>
              <w14:ligatures w14:val="standardContextual"/>
            </w:rPr>
            <w:pPrChange w:id="6"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"_Toc136266668"</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2.4.</w:t>
          </w:r>
          <w:r>
            <w:rPr>
              <w:rFonts w:asciiTheme="minorHAnsi" w:eastAsiaTheme="minorEastAsia" w:hAnsiTheme="minorHAnsi" w:cstheme="minorBidi"/>
              <w:noProof/>
              <w:kern w:val="2"/>
              <w:lang w:val="en-US"/>
              <w14:ligatures w14:val="standardContextual"/>
            </w:rPr>
            <w:tab/>
          </w:r>
          <w:r w:rsidRPr="007B01BB">
            <w:rPr>
              <w:rStyle w:val="Hyperlink"/>
              <w:noProof/>
            </w:rPr>
            <w:t>Outlier treatment</w:t>
          </w:r>
          <w:r>
            <w:rPr>
              <w:noProof/>
              <w:webHidden/>
            </w:rPr>
            <w:tab/>
          </w:r>
          <w:r>
            <w:rPr>
              <w:noProof/>
              <w:webHidden/>
            </w:rPr>
            <w:fldChar w:fldCharType="begin"/>
          </w:r>
          <w:r>
            <w:rPr>
              <w:noProof/>
              <w:webHidden/>
            </w:rPr>
            <w:instrText xml:space="preserve"> PAGEREF _Toc136266668 \h </w:instrText>
          </w:r>
          <w:r>
            <w:rPr>
              <w:noProof/>
              <w:webHidden/>
            </w:rPr>
          </w:r>
          <w:r>
            <w:rPr>
              <w:noProof/>
              <w:webHidden/>
            </w:rPr>
            <w:fldChar w:fldCharType="separate"/>
          </w:r>
          <w:r>
            <w:rPr>
              <w:noProof/>
              <w:webHidden/>
            </w:rPr>
            <w:t>23</w:t>
          </w:r>
          <w:r>
            <w:rPr>
              <w:noProof/>
              <w:webHidden/>
            </w:rPr>
            <w:fldChar w:fldCharType="end"/>
          </w:r>
          <w:r w:rsidRPr="007B01BB">
            <w:rPr>
              <w:rStyle w:val="Hyperlink"/>
              <w:noProof/>
            </w:rPr>
            <w:fldChar w:fldCharType="end"/>
          </w:r>
        </w:p>
        <w:p w14:paraId="02E3AE7F" w14:textId="467499C5" w:rsidR="00DD44AF" w:rsidRDefault="00DD44AF" w:rsidP="00DD44AF">
          <w:pPr>
            <w:pStyle w:val="TOC3"/>
            <w:rPr>
              <w:rFonts w:asciiTheme="minorHAnsi" w:eastAsiaTheme="minorEastAsia" w:hAnsiTheme="minorHAnsi" w:cstheme="minorBidi"/>
              <w:noProof/>
              <w:kern w:val="2"/>
              <w:lang w:val="en-US"/>
              <w14:ligatures w14:val="standardContextual"/>
            </w:rPr>
            <w:pPrChange w:id="7"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"_Toc136266669"</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2.5.</w:t>
          </w:r>
          <w:r>
            <w:rPr>
              <w:rFonts w:asciiTheme="minorHAnsi" w:eastAsiaTheme="minorEastAsia" w:hAnsiTheme="minorHAnsi" w:cstheme="minorBidi"/>
              <w:noProof/>
              <w:kern w:val="2"/>
              <w:lang w:val="en-US"/>
              <w14:ligatures w14:val="standardContextual"/>
            </w:rPr>
            <w:tab/>
          </w:r>
          <w:r w:rsidRPr="007B01BB">
            <w:rPr>
              <w:rStyle w:val="Hyperlink"/>
              <w:noProof/>
            </w:rPr>
            <w:t>Encodage des variables catégorielles</w:t>
          </w:r>
          <w:r>
            <w:rPr>
              <w:noProof/>
              <w:webHidden/>
            </w:rPr>
            <w:tab/>
          </w:r>
          <w:r>
            <w:rPr>
              <w:noProof/>
              <w:webHidden/>
            </w:rPr>
            <w:fldChar w:fldCharType="begin"/>
          </w:r>
          <w:r>
            <w:rPr>
              <w:noProof/>
              <w:webHidden/>
            </w:rPr>
            <w:instrText xml:space="preserve"> PAGEREF _Toc136266669 \h </w:instrText>
          </w:r>
          <w:r>
            <w:rPr>
              <w:noProof/>
              <w:webHidden/>
            </w:rPr>
          </w:r>
          <w:r>
            <w:rPr>
              <w:noProof/>
              <w:webHidden/>
            </w:rPr>
            <w:fldChar w:fldCharType="separate"/>
          </w:r>
          <w:r>
            <w:rPr>
              <w:noProof/>
              <w:webHidden/>
            </w:rPr>
            <w:t>23</w:t>
          </w:r>
          <w:r>
            <w:rPr>
              <w:noProof/>
              <w:webHidden/>
            </w:rPr>
            <w:fldChar w:fldCharType="end"/>
          </w:r>
          <w:r w:rsidRPr="007B01BB">
            <w:rPr>
              <w:rStyle w:val="Hyperlink"/>
              <w:noProof/>
            </w:rPr>
            <w:fldChar w:fldCharType="end"/>
          </w:r>
        </w:p>
        <w:p w14:paraId="73A9E253" w14:textId="1E8F11D4" w:rsidR="00DD44AF" w:rsidRDefault="00DD44AF" w:rsidP="00DD44AF">
          <w:pPr>
            <w:pStyle w:val="TOC3"/>
            <w:rPr>
              <w:rFonts w:asciiTheme="minorHAnsi" w:eastAsiaTheme="minorEastAsia" w:hAnsiTheme="minorHAnsi" w:cstheme="minorBidi"/>
              <w:noProof/>
              <w:kern w:val="2"/>
              <w:lang w:val="en-US"/>
              <w14:ligatures w14:val="standardContextual"/>
            </w:rPr>
            <w:pPrChange w:id="8"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"_Toc136266670"</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2.6.</w:t>
          </w:r>
          <w:r>
            <w:rPr>
              <w:rFonts w:asciiTheme="minorHAnsi" w:eastAsiaTheme="minorEastAsia" w:hAnsiTheme="minorHAnsi" w:cstheme="minorBidi"/>
              <w:noProof/>
              <w:kern w:val="2"/>
              <w:lang w:val="en-US"/>
              <w14:ligatures w14:val="standardContextual"/>
            </w:rPr>
            <w:tab/>
          </w:r>
          <w:r w:rsidRPr="007B01BB">
            <w:rPr>
              <w:rStyle w:val="Hyperlink"/>
              <w:noProof/>
            </w:rPr>
            <w:t>Vérification de l’utilité des variables sélectionnées</w:t>
          </w:r>
          <w:r>
            <w:rPr>
              <w:noProof/>
              <w:webHidden/>
            </w:rPr>
            <w:tab/>
          </w:r>
          <w:r>
            <w:rPr>
              <w:noProof/>
              <w:webHidden/>
            </w:rPr>
            <w:fldChar w:fldCharType="begin"/>
          </w:r>
          <w:r>
            <w:rPr>
              <w:noProof/>
              <w:webHidden/>
            </w:rPr>
            <w:instrText xml:space="preserve"> PAGEREF _Toc136266670 \h </w:instrText>
          </w:r>
          <w:r>
            <w:rPr>
              <w:noProof/>
              <w:webHidden/>
            </w:rPr>
          </w:r>
          <w:r>
            <w:rPr>
              <w:noProof/>
              <w:webHidden/>
            </w:rPr>
            <w:fldChar w:fldCharType="separate"/>
          </w:r>
          <w:r>
            <w:rPr>
              <w:noProof/>
              <w:webHidden/>
            </w:rPr>
            <w:t>23</w:t>
          </w:r>
          <w:r>
            <w:rPr>
              <w:noProof/>
              <w:webHidden/>
            </w:rPr>
            <w:fldChar w:fldCharType="end"/>
          </w:r>
          <w:r w:rsidRPr="007B01BB">
            <w:rPr>
              <w:rStyle w:val="Hyperlink"/>
              <w:noProof/>
            </w:rPr>
            <w:fldChar w:fldCharType="end"/>
          </w:r>
        </w:p>
        <w:p w14:paraId="575C8017" w14:textId="31865EC0" w:rsidR="00DD44AF" w:rsidRDefault="00DD44AF">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266671" w:history="1">
            <w:r w:rsidRPr="007B01BB">
              <w:rPr>
                <w:rStyle w:val="Hyperlink"/>
                <w:noProof/>
              </w:rPr>
              <w:t>3.</w:t>
            </w:r>
            <w:r>
              <w:rPr>
                <w:rFonts w:asciiTheme="minorHAnsi" w:eastAsiaTheme="minorEastAsia" w:hAnsiTheme="minorHAnsi" w:cstheme="minorBidi"/>
                <w:noProof/>
                <w:kern w:val="2"/>
                <w:lang w:val="en-US"/>
                <w14:ligatures w14:val="standardContextual"/>
              </w:rPr>
              <w:tab/>
            </w:r>
            <w:r w:rsidRPr="007B01BB">
              <w:rPr>
                <w:rStyle w:val="Hyperlink"/>
                <w:noProof/>
              </w:rPr>
              <w:t>Simple Modeling Techniques</w:t>
            </w:r>
            <w:r>
              <w:rPr>
                <w:noProof/>
                <w:webHidden/>
              </w:rPr>
              <w:tab/>
            </w:r>
            <w:r>
              <w:rPr>
                <w:noProof/>
                <w:webHidden/>
              </w:rPr>
              <w:fldChar w:fldCharType="begin"/>
            </w:r>
            <w:r>
              <w:rPr>
                <w:noProof/>
                <w:webHidden/>
              </w:rPr>
              <w:instrText xml:space="preserve"> PAGEREF _Toc136266671 \h </w:instrText>
            </w:r>
            <w:r>
              <w:rPr>
                <w:noProof/>
                <w:webHidden/>
              </w:rPr>
            </w:r>
            <w:r>
              <w:rPr>
                <w:noProof/>
                <w:webHidden/>
              </w:rPr>
              <w:fldChar w:fldCharType="separate"/>
            </w:r>
            <w:r>
              <w:rPr>
                <w:noProof/>
                <w:webHidden/>
              </w:rPr>
              <w:t>23</w:t>
            </w:r>
            <w:r>
              <w:rPr>
                <w:noProof/>
                <w:webHidden/>
              </w:rPr>
              <w:fldChar w:fldCharType="end"/>
            </w:r>
          </w:hyperlink>
        </w:p>
        <w:p w14:paraId="12AADF87" w14:textId="3B35797F" w:rsidR="00DD44AF" w:rsidRDefault="00DD44AF" w:rsidP="00DD44AF">
          <w:pPr>
            <w:pStyle w:val="TOC3"/>
            <w:rPr>
              <w:rFonts w:asciiTheme="minorHAnsi" w:eastAsiaTheme="minorEastAsia" w:hAnsiTheme="minorHAnsi" w:cstheme="minorBidi"/>
              <w:noProof/>
              <w:kern w:val="2"/>
              <w:lang w:val="en-US"/>
              <w14:ligatures w14:val="standardContextual"/>
            </w:rPr>
            <w:pPrChange w:id="9"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"_Toc136266672"</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3.1.</w:t>
          </w:r>
          <w:r>
            <w:rPr>
              <w:rFonts w:asciiTheme="minorHAnsi" w:eastAsiaTheme="minorEastAsia" w:hAnsiTheme="minorHAnsi" w:cstheme="minorBidi"/>
              <w:noProof/>
              <w:kern w:val="2"/>
              <w:lang w:val="en-US"/>
              <w14:ligatures w14:val="standardContextual"/>
            </w:rPr>
            <w:tab/>
          </w:r>
          <w:r w:rsidRPr="007B01BB">
            <w:rPr>
              <w:rStyle w:val="Hyperlink"/>
              <w:noProof/>
            </w:rPr>
            <w:t>Régression Logistique</w:t>
          </w:r>
          <w:r>
            <w:rPr>
              <w:noProof/>
              <w:webHidden/>
            </w:rPr>
            <w:tab/>
          </w:r>
          <w:r>
            <w:rPr>
              <w:noProof/>
              <w:webHidden/>
            </w:rPr>
            <w:fldChar w:fldCharType="begin"/>
          </w:r>
          <w:r>
            <w:rPr>
              <w:noProof/>
              <w:webHidden/>
            </w:rPr>
            <w:instrText xml:space="preserve"> PAGEREF _Toc136266672 \h </w:instrText>
          </w:r>
          <w:r>
            <w:rPr>
              <w:noProof/>
              <w:webHidden/>
            </w:rPr>
          </w:r>
          <w:r>
            <w:rPr>
              <w:noProof/>
              <w:webHidden/>
            </w:rPr>
            <w:fldChar w:fldCharType="separate"/>
          </w:r>
          <w:r>
            <w:rPr>
              <w:noProof/>
              <w:webHidden/>
            </w:rPr>
            <w:t>23</w:t>
          </w:r>
          <w:r>
            <w:rPr>
              <w:noProof/>
              <w:webHidden/>
            </w:rPr>
            <w:fldChar w:fldCharType="end"/>
          </w:r>
          <w:r w:rsidRPr="007B01BB">
            <w:rPr>
              <w:rStyle w:val="Hyperlink"/>
              <w:noProof/>
            </w:rPr>
            <w:fldChar w:fldCharType="end"/>
          </w:r>
        </w:p>
        <w:p w14:paraId="404E0A78" w14:textId="433D7281" w:rsidR="00DD44AF" w:rsidRDefault="00DD44AF" w:rsidP="00DD44AF">
          <w:pPr>
            <w:pStyle w:val="TOC3"/>
            <w:rPr>
              <w:rFonts w:asciiTheme="minorHAnsi" w:eastAsiaTheme="minorEastAsia" w:hAnsiTheme="minorHAnsi" w:cstheme="minorBidi"/>
              <w:noProof/>
              <w:kern w:val="2"/>
              <w:lang w:val="en-US"/>
              <w14:ligatures w14:val="standardContextual"/>
            </w:rPr>
            <w:pPrChange w:id="10"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"_Toc136266673"</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3.2.</w:t>
          </w:r>
          <w:r>
            <w:rPr>
              <w:rFonts w:asciiTheme="minorHAnsi" w:eastAsiaTheme="minorEastAsia" w:hAnsiTheme="minorHAnsi" w:cstheme="minorBidi"/>
              <w:noProof/>
              <w:kern w:val="2"/>
              <w:lang w:val="en-US"/>
              <w14:ligatures w14:val="standardContextual"/>
            </w:rPr>
            <w:tab/>
          </w:r>
          <w:r w:rsidRPr="007B01BB">
            <w:rPr>
              <w:rStyle w:val="Hyperlink"/>
              <w:noProof/>
            </w:rPr>
            <w:t>Comparaison avec des modèles de machine learning plus complexes</w:t>
          </w:r>
          <w:r>
            <w:rPr>
              <w:noProof/>
              <w:webHidden/>
            </w:rPr>
            <w:tab/>
          </w:r>
          <w:r>
            <w:rPr>
              <w:noProof/>
              <w:webHidden/>
            </w:rPr>
            <w:fldChar w:fldCharType="begin"/>
          </w:r>
          <w:r>
            <w:rPr>
              <w:noProof/>
              <w:webHidden/>
            </w:rPr>
            <w:instrText xml:space="preserve"> PAGEREF _Toc136266673 \h </w:instrText>
          </w:r>
          <w:r>
            <w:rPr>
              <w:noProof/>
              <w:webHidden/>
            </w:rPr>
          </w:r>
          <w:r>
            <w:rPr>
              <w:noProof/>
              <w:webHidden/>
            </w:rPr>
            <w:fldChar w:fldCharType="separate"/>
          </w:r>
          <w:r>
            <w:rPr>
              <w:noProof/>
              <w:webHidden/>
            </w:rPr>
            <w:t>26</w:t>
          </w:r>
          <w:r>
            <w:rPr>
              <w:noProof/>
              <w:webHidden/>
            </w:rPr>
            <w:fldChar w:fldCharType="end"/>
          </w:r>
          <w:r w:rsidRPr="007B01BB">
            <w:rPr>
              <w:rStyle w:val="Hyperlink"/>
              <w:noProof/>
            </w:rPr>
            <w:fldChar w:fldCharType="end"/>
          </w:r>
        </w:p>
        <w:p w14:paraId="0CF481ED" w14:textId="7AD319C0" w:rsidR="00DD44AF" w:rsidRDefault="00DD44AF" w:rsidP="00DD44AF">
          <w:pPr>
            <w:pStyle w:val="TOC3"/>
            <w:rPr>
              <w:rFonts w:asciiTheme="minorHAnsi" w:eastAsiaTheme="minorEastAsia" w:hAnsiTheme="minorHAnsi" w:cstheme="minorBidi"/>
              <w:noProof/>
              <w:kern w:val="2"/>
              <w:lang w:val="en-US"/>
              <w14:ligatures w14:val="standardContextual"/>
            </w:rPr>
            <w:pPrChange w:id="11"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"_Toc136266674"</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3.3.</w:t>
          </w:r>
          <w:r>
            <w:rPr>
              <w:rFonts w:asciiTheme="minorHAnsi" w:eastAsiaTheme="minorEastAsia" w:hAnsiTheme="minorHAnsi" w:cstheme="minorBidi"/>
              <w:noProof/>
              <w:kern w:val="2"/>
              <w:lang w:val="en-US"/>
              <w14:ligatures w14:val="standardContextual"/>
            </w:rPr>
            <w:tab/>
          </w:r>
          <w:r w:rsidRPr="007B01BB">
            <w:rPr>
              <w:rStyle w:val="Hyperlink"/>
              <w:noProof/>
            </w:rPr>
            <w:t>Optimisation des modèles</w:t>
          </w:r>
          <w:r>
            <w:rPr>
              <w:noProof/>
              <w:webHidden/>
            </w:rPr>
            <w:tab/>
          </w:r>
          <w:r>
            <w:rPr>
              <w:noProof/>
              <w:webHidden/>
            </w:rPr>
            <w:fldChar w:fldCharType="begin"/>
          </w:r>
          <w:r>
            <w:rPr>
              <w:noProof/>
              <w:webHidden/>
            </w:rPr>
            <w:instrText xml:space="preserve"> PAGEREF _Toc136266674 \h </w:instrText>
          </w:r>
          <w:r>
            <w:rPr>
              <w:noProof/>
              <w:webHidden/>
            </w:rPr>
          </w:r>
          <w:r>
            <w:rPr>
              <w:noProof/>
              <w:webHidden/>
            </w:rPr>
            <w:fldChar w:fldCharType="separate"/>
          </w:r>
          <w:r>
            <w:rPr>
              <w:noProof/>
              <w:webHidden/>
            </w:rPr>
            <w:t>27</w:t>
          </w:r>
          <w:r>
            <w:rPr>
              <w:noProof/>
              <w:webHidden/>
            </w:rPr>
            <w:fldChar w:fldCharType="end"/>
          </w:r>
          <w:r w:rsidRPr="007B01BB">
            <w:rPr>
              <w:rStyle w:val="Hyperlink"/>
              <w:noProof/>
            </w:rPr>
            <w:fldChar w:fldCharType="end"/>
          </w:r>
        </w:p>
        <w:p w14:paraId="1B291CE5" w14:textId="700AF0FB" w:rsidR="00DD44AF" w:rsidRDefault="00DD44AF" w:rsidP="00DD44AF">
          <w:pPr>
            <w:pStyle w:val="TOC3"/>
            <w:rPr>
              <w:rFonts w:asciiTheme="minorHAnsi" w:eastAsiaTheme="minorEastAsia" w:hAnsiTheme="minorHAnsi" w:cstheme="minorBidi"/>
              <w:noProof/>
              <w:kern w:val="2"/>
              <w:lang w:val="en-US"/>
              <w14:ligatures w14:val="standardContextual"/>
            </w:rPr>
            <w:pPrChange w:id="12"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"_Toc136266675"</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3.4.</w:t>
          </w:r>
          <w:r>
            <w:rPr>
              <w:rFonts w:asciiTheme="minorHAnsi" w:eastAsiaTheme="minorEastAsia" w:hAnsiTheme="minorHAnsi" w:cstheme="minorBidi"/>
              <w:noProof/>
              <w:kern w:val="2"/>
              <w:lang w:val="en-US"/>
              <w14:ligatures w14:val="standardContextual"/>
            </w:rPr>
            <w:tab/>
          </w:r>
          <w:r w:rsidRPr="007B01BB">
            <w:rPr>
              <w:rStyle w:val="Hyperlink"/>
              <w:noProof/>
            </w:rPr>
            <w:t>Focale sur le Random Forest</w:t>
          </w:r>
          <w:r>
            <w:rPr>
              <w:noProof/>
              <w:webHidden/>
            </w:rPr>
            <w:tab/>
          </w:r>
          <w:r>
            <w:rPr>
              <w:noProof/>
              <w:webHidden/>
            </w:rPr>
            <w:fldChar w:fldCharType="begin"/>
          </w:r>
          <w:r>
            <w:rPr>
              <w:noProof/>
              <w:webHidden/>
            </w:rPr>
            <w:instrText xml:space="preserve"> PAGEREF _Toc136266675 \h </w:instrText>
          </w:r>
          <w:r>
            <w:rPr>
              <w:noProof/>
              <w:webHidden/>
            </w:rPr>
          </w:r>
          <w:r>
            <w:rPr>
              <w:noProof/>
              <w:webHidden/>
            </w:rPr>
            <w:fldChar w:fldCharType="separate"/>
          </w:r>
          <w:r>
            <w:rPr>
              <w:noProof/>
              <w:webHidden/>
            </w:rPr>
            <w:t>29</w:t>
          </w:r>
          <w:r>
            <w:rPr>
              <w:noProof/>
              <w:webHidden/>
            </w:rPr>
            <w:fldChar w:fldCharType="end"/>
          </w:r>
          <w:r w:rsidRPr="007B01BB">
            <w:rPr>
              <w:rStyle w:val="Hyperlink"/>
              <w:noProof/>
            </w:rPr>
            <w:fldChar w:fldCharType="end"/>
          </w:r>
        </w:p>
        <w:p w14:paraId="13462EB9" w14:textId="378C72CC" w:rsidR="00DD44AF" w:rsidRDefault="00DD44AF" w:rsidP="00DD44AF">
          <w:pPr>
            <w:pStyle w:val="TOC3"/>
            <w:rPr>
              <w:rFonts w:asciiTheme="minorHAnsi" w:eastAsiaTheme="minorEastAsia" w:hAnsiTheme="minorHAnsi" w:cstheme="minorBidi"/>
              <w:noProof/>
              <w:kern w:val="2"/>
              <w:lang w:val="en-US"/>
              <w14:ligatures w14:val="standardContextual"/>
            </w:rPr>
            <w:pPrChange w:id="13"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"_Toc136266676"</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3.5.</w:t>
          </w:r>
          <w:r>
            <w:rPr>
              <w:rFonts w:asciiTheme="minorHAnsi" w:eastAsiaTheme="minorEastAsia" w:hAnsiTheme="minorHAnsi" w:cstheme="minorBidi"/>
              <w:noProof/>
              <w:kern w:val="2"/>
              <w:lang w:val="en-US"/>
              <w14:ligatures w14:val="standardContextual"/>
            </w:rPr>
            <w:tab/>
          </w:r>
          <w:r w:rsidRPr="007B01BB">
            <w:rPr>
              <w:rStyle w:val="Hyperlink"/>
              <w:noProof/>
            </w:rPr>
            <w:t>Optimisation Bayésienne</w:t>
          </w:r>
          <w:r>
            <w:rPr>
              <w:noProof/>
              <w:webHidden/>
            </w:rPr>
            <w:tab/>
          </w:r>
          <w:r>
            <w:rPr>
              <w:noProof/>
              <w:webHidden/>
            </w:rPr>
            <w:fldChar w:fldCharType="begin"/>
          </w:r>
          <w:r>
            <w:rPr>
              <w:noProof/>
              <w:webHidden/>
            </w:rPr>
            <w:instrText xml:space="preserve"> PAGEREF _Toc136266676 \h </w:instrText>
          </w:r>
          <w:r>
            <w:rPr>
              <w:noProof/>
              <w:webHidden/>
            </w:rPr>
          </w:r>
          <w:r>
            <w:rPr>
              <w:noProof/>
              <w:webHidden/>
            </w:rPr>
            <w:fldChar w:fldCharType="separate"/>
          </w:r>
          <w:r>
            <w:rPr>
              <w:noProof/>
              <w:webHidden/>
            </w:rPr>
            <w:t>30</w:t>
          </w:r>
          <w:r>
            <w:rPr>
              <w:noProof/>
              <w:webHidden/>
            </w:rPr>
            <w:fldChar w:fldCharType="end"/>
          </w:r>
          <w:r w:rsidRPr="007B01BB">
            <w:rPr>
              <w:rStyle w:val="Hyperlink"/>
              <w:noProof/>
            </w:rPr>
            <w:fldChar w:fldCharType="end"/>
          </w:r>
        </w:p>
        <w:p w14:paraId="067B2529" w14:textId="3457AFB5" w:rsidR="00DD44AF" w:rsidRDefault="00DD44AF" w:rsidP="00DD44AF">
          <w:pPr>
            <w:pStyle w:val="TOC3"/>
            <w:rPr>
              <w:rFonts w:asciiTheme="minorHAnsi" w:eastAsiaTheme="minorEastAsia" w:hAnsiTheme="minorHAnsi" w:cstheme="minorBidi"/>
              <w:noProof/>
              <w:kern w:val="2"/>
              <w:lang w:val="en-US"/>
              <w14:ligatures w14:val="standardContextual"/>
            </w:rPr>
            <w:pPrChange w:id="14"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"_Toc136266677"</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3.6.</w:t>
          </w:r>
          <w:r>
            <w:rPr>
              <w:rFonts w:asciiTheme="minorHAnsi" w:eastAsiaTheme="minorEastAsia" w:hAnsiTheme="minorHAnsi" w:cstheme="minorBidi"/>
              <w:noProof/>
              <w:kern w:val="2"/>
              <w:lang w:val="en-US"/>
              <w14:ligatures w14:val="standardContextual"/>
            </w:rPr>
            <w:tab/>
          </w:r>
          <w:r w:rsidRPr="007B01BB">
            <w:rPr>
              <w:rStyle w:val="Hyperlink"/>
              <w:noProof/>
            </w:rPr>
            <w:t>Lazy Classifier</w:t>
          </w:r>
          <w:r>
            <w:rPr>
              <w:noProof/>
              <w:webHidden/>
            </w:rPr>
            <w:tab/>
          </w:r>
          <w:r>
            <w:rPr>
              <w:noProof/>
              <w:webHidden/>
            </w:rPr>
            <w:fldChar w:fldCharType="begin"/>
          </w:r>
          <w:r>
            <w:rPr>
              <w:noProof/>
              <w:webHidden/>
            </w:rPr>
            <w:instrText xml:space="preserve"> PAGEREF _Toc136266677 \h </w:instrText>
          </w:r>
          <w:r>
            <w:rPr>
              <w:noProof/>
              <w:webHidden/>
            </w:rPr>
          </w:r>
          <w:r>
            <w:rPr>
              <w:noProof/>
              <w:webHidden/>
            </w:rPr>
            <w:fldChar w:fldCharType="separate"/>
          </w:r>
          <w:r>
            <w:rPr>
              <w:noProof/>
              <w:webHidden/>
            </w:rPr>
            <w:t>31</w:t>
          </w:r>
          <w:r>
            <w:rPr>
              <w:noProof/>
              <w:webHidden/>
            </w:rPr>
            <w:fldChar w:fldCharType="end"/>
          </w:r>
          <w:r w:rsidRPr="007B01BB">
            <w:rPr>
              <w:rStyle w:val="Hyperlink"/>
              <w:noProof/>
            </w:rPr>
            <w:fldChar w:fldCharType="end"/>
          </w:r>
        </w:p>
        <w:p w14:paraId="3D4D40FB" w14:textId="136D5B69" w:rsidR="00DD44AF" w:rsidRDefault="00DD44AF" w:rsidP="00DD44AF">
          <w:pPr>
            <w:pStyle w:val="TOC3"/>
            <w:rPr>
              <w:rFonts w:asciiTheme="minorHAnsi" w:eastAsiaTheme="minorEastAsia" w:hAnsiTheme="minorHAnsi" w:cstheme="minorBidi"/>
              <w:noProof/>
              <w:kern w:val="2"/>
              <w:lang w:val="en-US"/>
              <w14:ligatures w14:val="standardContextual"/>
            </w:rPr>
            <w:pPrChange w:id="15"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"_Toc136266678"</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3.7.</w:t>
          </w:r>
          <w:r>
            <w:rPr>
              <w:rFonts w:asciiTheme="minorHAnsi" w:eastAsiaTheme="minorEastAsia" w:hAnsiTheme="minorHAnsi" w:cstheme="minorBidi"/>
              <w:noProof/>
              <w:kern w:val="2"/>
              <w:lang w:val="en-US"/>
              <w14:ligatures w14:val="standardContextual"/>
            </w:rPr>
            <w:tab/>
          </w:r>
          <w:r w:rsidRPr="007B01BB">
            <w:rPr>
              <w:rStyle w:val="Hyperlink"/>
              <w:noProof/>
            </w:rPr>
            <w:t>Conclusion de la section optimisation des modèles</w:t>
          </w:r>
          <w:r>
            <w:rPr>
              <w:noProof/>
              <w:webHidden/>
            </w:rPr>
            <w:tab/>
          </w:r>
          <w:r>
            <w:rPr>
              <w:noProof/>
              <w:webHidden/>
            </w:rPr>
            <w:fldChar w:fldCharType="begin"/>
          </w:r>
          <w:r>
            <w:rPr>
              <w:noProof/>
              <w:webHidden/>
            </w:rPr>
            <w:instrText xml:space="preserve"> PAGEREF _Toc136266678 \h </w:instrText>
          </w:r>
          <w:r>
            <w:rPr>
              <w:noProof/>
              <w:webHidden/>
            </w:rPr>
          </w:r>
          <w:r>
            <w:rPr>
              <w:noProof/>
              <w:webHidden/>
            </w:rPr>
            <w:fldChar w:fldCharType="separate"/>
          </w:r>
          <w:r>
            <w:rPr>
              <w:noProof/>
              <w:webHidden/>
            </w:rPr>
            <w:t>31</w:t>
          </w:r>
          <w:r>
            <w:rPr>
              <w:noProof/>
              <w:webHidden/>
            </w:rPr>
            <w:fldChar w:fldCharType="end"/>
          </w:r>
          <w:r w:rsidRPr="007B01BB">
            <w:rPr>
              <w:rStyle w:val="Hyperlink"/>
              <w:noProof/>
            </w:rPr>
            <w:fldChar w:fldCharType="end"/>
          </w:r>
        </w:p>
        <w:p w14:paraId="57C2A1AB" w14:textId="514D3D9B" w:rsidR="00DD44AF" w:rsidRDefault="00DD44AF">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266679" w:history="1">
            <w:r w:rsidRPr="007B01BB">
              <w:rPr>
                <w:rStyle w:val="Hyperlink"/>
                <w:noProof/>
              </w:rPr>
              <w:t>4.</w:t>
            </w:r>
            <w:r>
              <w:rPr>
                <w:rFonts w:asciiTheme="minorHAnsi" w:eastAsiaTheme="minorEastAsia" w:hAnsiTheme="minorHAnsi" w:cstheme="minorBidi"/>
                <w:noProof/>
                <w:kern w:val="2"/>
                <w:lang w:val="en-US"/>
                <w14:ligatures w14:val="standardContextual"/>
              </w:rPr>
              <w:tab/>
            </w:r>
            <w:r w:rsidRPr="007B01BB">
              <w:rPr>
                <w:rStyle w:val="Hyperlink"/>
                <w:noProof/>
              </w:rPr>
              <w:t>Imbalanced data</w:t>
            </w:r>
            <w:r>
              <w:rPr>
                <w:noProof/>
                <w:webHidden/>
              </w:rPr>
              <w:tab/>
            </w:r>
            <w:r>
              <w:rPr>
                <w:noProof/>
                <w:webHidden/>
              </w:rPr>
              <w:fldChar w:fldCharType="begin"/>
            </w:r>
            <w:r>
              <w:rPr>
                <w:noProof/>
                <w:webHidden/>
              </w:rPr>
              <w:instrText xml:space="preserve"> PAGEREF _Toc136266679 \h </w:instrText>
            </w:r>
            <w:r>
              <w:rPr>
                <w:noProof/>
                <w:webHidden/>
              </w:rPr>
            </w:r>
            <w:r>
              <w:rPr>
                <w:noProof/>
                <w:webHidden/>
              </w:rPr>
              <w:fldChar w:fldCharType="separate"/>
            </w:r>
            <w:r>
              <w:rPr>
                <w:noProof/>
                <w:webHidden/>
              </w:rPr>
              <w:t>32</w:t>
            </w:r>
            <w:r>
              <w:rPr>
                <w:noProof/>
                <w:webHidden/>
              </w:rPr>
              <w:fldChar w:fldCharType="end"/>
            </w:r>
          </w:hyperlink>
        </w:p>
        <w:p w14:paraId="60C0F7B5" w14:textId="7E4EEF1E" w:rsidR="00DD44AF" w:rsidRDefault="00DD44AF" w:rsidP="00DD44AF">
          <w:pPr>
            <w:pStyle w:val="TOC3"/>
            <w:rPr>
              <w:rFonts w:asciiTheme="minorHAnsi" w:eastAsiaTheme="minorEastAsia" w:hAnsiTheme="minorHAnsi" w:cstheme="minorBidi"/>
              <w:noProof/>
              <w:kern w:val="2"/>
              <w:lang w:val="en-US"/>
              <w14:ligatures w14:val="standardContextual"/>
            </w:rPr>
            <w:pPrChange w:id="16"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"_Toc136266680"</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4.1.</w:t>
          </w:r>
          <w:r>
            <w:rPr>
              <w:rFonts w:asciiTheme="minorHAnsi" w:eastAsiaTheme="minorEastAsia" w:hAnsiTheme="minorHAnsi" w:cstheme="minorBidi"/>
              <w:noProof/>
              <w:kern w:val="2"/>
              <w:lang w:val="en-US"/>
              <w14:ligatures w14:val="standardContextual"/>
            </w:rPr>
            <w:tab/>
          </w:r>
          <w:r w:rsidRPr="007B01BB">
            <w:rPr>
              <w:rStyle w:val="Hyperlink"/>
              <w:noProof/>
            </w:rPr>
            <w:t>Traitement des données</w:t>
          </w:r>
          <w:r>
            <w:rPr>
              <w:noProof/>
              <w:webHidden/>
            </w:rPr>
            <w:tab/>
          </w:r>
          <w:r>
            <w:rPr>
              <w:noProof/>
              <w:webHidden/>
            </w:rPr>
            <w:fldChar w:fldCharType="begin"/>
          </w:r>
          <w:r>
            <w:rPr>
              <w:noProof/>
              <w:webHidden/>
            </w:rPr>
            <w:instrText xml:space="preserve"> PAGEREF _Toc136266680 \h </w:instrText>
          </w:r>
          <w:r>
            <w:rPr>
              <w:noProof/>
              <w:webHidden/>
            </w:rPr>
          </w:r>
          <w:r>
            <w:rPr>
              <w:noProof/>
              <w:webHidden/>
            </w:rPr>
            <w:fldChar w:fldCharType="separate"/>
          </w:r>
          <w:r>
            <w:rPr>
              <w:noProof/>
              <w:webHidden/>
            </w:rPr>
            <w:t>32</w:t>
          </w:r>
          <w:r>
            <w:rPr>
              <w:noProof/>
              <w:webHidden/>
            </w:rPr>
            <w:fldChar w:fldCharType="end"/>
          </w:r>
          <w:r w:rsidRPr="007B01BB">
            <w:rPr>
              <w:rStyle w:val="Hyperlink"/>
              <w:noProof/>
            </w:rPr>
            <w:fldChar w:fldCharType="end"/>
          </w:r>
        </w:p>
        <w:p w14:paraId="65EBCBBE" w14:textId="4B6BA705" w:rsidR="00DD44AF" w:rsidRDefault="00DD44AF" w:rsidP="00DD44AF">
          <w:pPr>
            <w:pStyle w:val="TOC3"/>
            <w:rPr>
              <w:rFonts w:asciiTheme="minorHAnsi" w:eastAsiaTheme="minorEastAsia" w:hAnsiTheme="minorHAnsi" w:cstheme="minorBidi"/>
              <w:noProof/>
              <w:kern w:val="2"/>
              <w:lang w:val="en-US"/>
              <w14:ligatures w14:val="standardContextual"/>
            </w:rPr>
            <w:pPrChange w:id="17"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"_Toc136266681"</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4.2.</w:t>
          </w:r>
          <w:r>
            <w:rPr>
              <w:rFonts w:asciiTheme="minorHAnsi" w:eastAsiaTheme="minorEastAsia" w:hAnsiTheme="minorHAnsi" w:cstheme="minorBidi"/>
              <w:noProof/>
              <w:kern w:val="2"/>
              <w:lang w:val="en-US"/>
              <w14:ligatures w14:val="standardContextual"/>
            </w:rPr>
            <w:tab/>
          </w:r>
          <w:r w:rsidRPr="007B01BB">
            <w:rPr>
              <w:rStyle w:val="Hyperlink"/>
              <w:noProof/>
            </w:rPr>
            <w:t>Analyse des données en suréchantillonnage</w:t>
          </w:r>
          <w:r>
            <w:rPr>
              <w:noProof/>
              <w:webHidden/>
            </w:rPr>
            <w:tab/>
          </w:r>
          <w:r>
            <w:rPr>
              <w:noProof/>
              <w:webHidden/>
            </w:rPr>
            <w:fldChar w:fldCharType="begin"/>
          </w:r>
          <w:r>
            <w:rPr>
              <w:noProof/>
              <w:webHidden/>
            </w:rPr>
            <w:instrText xml:space="preserve"> PAGEREF _Toc136266681 \h </w:instrText>
          </w:r>
          <w:r>
            <w:rPr>
              <w:noProof/>
              <w:webHidden/>
            </w:rPr>
          </w:r>
          <w:r>
            <w:rPr>
              <w:noProof/>
              <w:webHidden/>
            </w:rPr>
            <w:fldChar w:fldCharType="separate"/>
          </w:r>
          <w:r>
            <w:rPr>
              <w:noProof/>
              <w:webHidden/>
            </w:rPr>
            <w:t>33</w:t>
          </w:r>
          <w:r>
            <w:rPr>
              <w:noProof/>
              <w:webHidden/>
            </w:rPr>
            <w:fldChar w:fldCharType="end"/>
          </w:r>
          <w:r w:rsidRPr="007B01BB">
            <w:rPr>
              <w:rStyle w:val="Hyperlink"/>
              <w:noProof/>
            </w:rPr>
            <w:fldChar w:fldCharType="end"/>
          </w:r>
        </w:p>
        <w:p w14:paraId="21F434EE" w14:textId="34D291B1" w:rsidR="00DD44AF" w:rsidRDefault="00DD44AF" w:rsidP="00DD44AF">
          <w:pPr>
            <w:pStyle w:val="TOC3"/>
            <w:rPr>
              <w:rFonts w:asciiTheme="minorHAnsi" w:eastAsiaTheme="minorEastAsia" w:hAnsiTheme="minorHAnsi" w:cstheme="minorBidi"/>
              <w:noProof/>
              <w:kern w:val="2"/>
              <w:lang w:val="en-US"/>
              <w14:ligatures w14:val="standardContextual"/>
            </w:rPr>
            <w:pPrChange w:id="18"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"_Toc136266682"</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4.3.</w:t>
          </w:r>
          <w:r>
            <w:rPr>
              <w:rFonts w:asciiTheme="minorHAnsi" w:eastAsiaTheme="minorEastAsia" w:hAnsiTheme="minorHAnsi" w:cstheme="minorBidi"/>
              <w:noProof/>
              <w:kern w:val="2"/>
              <w:lang w:val="en-US"/>
              <w14:ligatures w14:val="standardContextual"/>
            </w:rPr>
            <w:tab/>
          </w:r>
          <w:r w:rsidRPr="007B01BB">
            <w:rPr>
              <w:rStyle w:val="Hyperlink"/>
              <w:noProof/>
            </w:rPr>
            <w:t>Analyse des données en sous-échantillonnage</w:t>
          </w:r>
          <w:r>
            <w:rPr>
              <w:noProof/>
              <w:webHidden/>
            </w:rPr>
            <w:tab/>
          </w:r>
          <w:r>
            <w:rPr>
              <w:noProof/>
              <w:webHidden/>
            </w:rPr>
            <w:fldChar w:fldCharType="begin"/>
          </w:r>
          <w:r>
            <w:rPr>
              <w:noProof/>
              <w:webHidden/>
            </w:rPr>
            <w:instrText xml:space="preserve"> PAGEREF _Toc136266682 \h </w:instrText>
          </w:r>
          <w:r>
            <w:rPr>
              <w:noProof/>
              <w:webHidden/>
            </w:rPr>
          </w:r>
          <w:r>
            <w:rPr>
              <w:noProof/>
              <w:webHidden/>
            </w:rPr>
            <w:fldChar w:fldCharType="separate"/>
          </w:r>
          <w:r>
            <w:rPr>
              <w:noProof/>
              <w:webHidden/>
            </w:rPr>
            <w:t>33</w:t>
          </w:r>
          <w:r>
            <w:rPr>
              <w:noProof/>
              <w:webHidden/>
            </w:rPr>
            <w:fldChar w:fldCharType="end"/>
          </w:r>
          <w:r w:rsidRPr="007B01BB">
            <w:rPr>
              <w:rStyle w:val="Hyperlink"/>
              <w:noProof/>
            </w:rPr>
            <w:fldChar w:fldCharType="end"/>
          </w:r>
        </w:p>
        <w:p w14:paraId="309F606F" w14:textId="1D4DF5A1" w:rsidR="00DD44AF" w:rsidRDefault="00DD44AF" w:rsidP="00DD44AF">
          <w:pPr>
            <w:pStyle w:val="TOC3"/>
            <w:rPr>
              <w:rFonts w:asciiTheme="minorHAnsi" w:eastAsiaTheme="minorEastAsia" w:hAnsiTheme="minorHAnsi" w:cstheme="minorBidi"/>
              <w:noProof/>
              <w:kern w:val="2"/>
              <w:lang w:val="en-US"/>
              <w14:ligatures w14:val="standardContextual"/>
            </w:rPr>
            <w:pPrChange w:id="19" w:author="Jonas Leveque" w:date="2023-05-29T15:30:00Z">
              <w:pPr>
                <w:pStyle w:val="TOC3"/>
                <w:tabs>
                  <w:tab w:val="left" w:pos="1100"/>
                  <w:tab w:val="right" w:pos="9350"/>
                </w:tabs>
              </w:pPr>
            </w:pPrChange>
          </w:pPr>
          <w:r w:rsidRPr="007B01BB">
            <w:rPr>
              <w:rStyle w:val="Hyperlink"/>
              <w:noProof/>
            </w:rPr>
            <w:lastRenderedPageBreak/>
            <w:fldChar w:fldCharType="begin"/>
          </w:r>
          <w:r w:rsidRPr="007B01BB">
            <w:rPr>
              <w:rStyle w:val="Hyperlink"/>
              <w:noProof/>
            </w:rPr>
            <w:instrText xml:space="preserve"> </w:instrText>
          </w:r>
          <w:r>
            <w:rPr>
              <w:noProof/>
            </w:rPr>
            <w:instrText>HYPERLINK \l "_Toc136266683"</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4.4.</w:t>
          </w:r>
          <w:r>
            <w:rPr>
              <w:rFonts w:asciiTheme="minorHAnsi" w:eastAsiaTheme="minorEastAsia" w:hAnsiTheme="minorHAnsi" w:cstheme="minorBidi"/>
              <w:noProof/>
              <w:kern w:val="2"/>
              <w:lang w:val="en-US"/>
              <w14:ligatures w14:val="standardContextual"/>
            </w:rPr>
            <w:tab/>
          </w:r>
          <w:r w:rsidRPr="007B01BB">
            <w:rPr>
              <w:rStyle w:val="Hyperlink"/>
              <w:noProof/>
            </w:rPr>
            <w:t>Intégration de seuils de classification</w:t>
          </w:r>
          <w:r>
            <w:rPr>
              <w:noProof/>
              <w:webHidden/>
            </w:rPr>
            <w:tab/>
          </w:r>
          <w:r>
            <w:rPr>
              <w:noProof/>
              <w:webHidden/>
            </w:rPr>
            <w:fldChar w:fldCharType="begin"/>
          </w:r>
          <w:r>
            <w:rPr>
              <w:noProof/>
              <w:webHidden/>
            </w:rPr>
            <w:instrText xml:space="preserve"> PAGEREF _Toc136266683 \h </w:instrText>
          </w:r>
          <w:r>
            <w:rPr>
              <w:noProof/>
              <w:webHidden/>
            </w:rPr>
          </w:r>
          <w:r>
            <w:rPr>
              <w:noProof/>
              <w:webHidden/>
            </w:rPr>
            <w:fldChar w:fldCharType="separate"/>
          </w:r>
          <w:r>
            <w:rPr>
              <w:noProof/>
              <w:webHidden/>
            </w:rPr>
            <w:t>34</w:t>
          </w:r>
          <w:r>
            <w:rPr>
              <w:noProof/>
              <w:webHidden/>
            </w:rPr>
            <w:fldChar w:fldCharType="end"/>
          </w:r>
          <w:r w:rsidRPr="007B01BB">
            <w:rPr>
              <w:rStyle w:val="Hyperlink"/>
              <w:noProof/>
            </w:rPr>
            <w:fldChar w:fldCharType="end"/>
          </w:r>
        </w:p>
        <w:p w14:paraId="6D435139" w14:textId="7C72922D" w:rsidR="00DD44AF" w:rsidRDefault="00DD44AF" w:rsidP="00DD44AF">
          <w:pPr>
            <w:pStyle w:val="TOC3"/>
            <w:rPr>
              <w:rFonts w:asciiTheme="minorHAnsi" w:eastAsiaTheme="minorEastAsia" w:hAnsiTheme="minorHAnsi" w:cstheme="minorBidi"/>
              <w:noProof/>
              <w:kern w:val="2"/>
              <w:lang w:val="en-US"/>
              <w14:ligatures w14:val="standardContextual"/>
            </w:rPr>
            <w:pPrChange w:id="20"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"_Toc136266684"</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4.5.</w:t>
          </w:r>
          <w:r>
            <w:rPr>
              <w:rFonts w:asciiTheme="minorHAnsi" w:eastAsiaTheme="minorEastAsia" w:hAnsiTheme="minorHAnsi" w:cstheme="minorBidi"/>
              <w:noProof/>
              <w:kern w:val="2"/>
              <w:lang w:val="en-US"/>
              <w14:ligatures w14:val="standardContextual"/>
            </w:rPr>
            <w:tab/>
          </w:r>
          <w:r w:rsidRPr="007B01BB">
            <w:rPr>
              <w:rStyle w:val="Hyperlink"/>
              <w:noProof/>
            </w:rPr>
            <w:t>Balanced Random Forest Classifier</w:t>
          </w:r>
          <w:r>
            <w:rPr>
              <w:noProof/>
              <w:webHidden/>
            </w:rPr>
            <w:tab/>
          </w:r>
          <w:r>
            <w:rPr>
              <w:noProof/>
              <w:webHidden/>
            </w:rPr>
            <w:fldChar w:fldCharType="begin"/>
          </w:r>
          <w:r>
            <w:rPr>
              <w:noProof/>
              <w:webHidden/>
            </w:rPr>
            <w:instrText xml:space="preserve"> PAGEREF _Toc136266684 \h </w:instrText>
          </w:r>
          <w:r>
            <w:rPr>
              <w:noProof/>
              <w:webHidden/>
            </w:rPr>
          </w:r>
          <w:r>
            <w:rPr>
              <w:noProof/>
              <w:webHidden/>
            </w:rPr>
            <w:fldChar w:fldCharType="separate"/>
          </w:r>
          <w:r>
            <w:rPr>
              <w:noProof/>
              <w:webHidden/>
            </w:rPr>
            <w:t>35</w:t>
          </w:r>
          <w:r>
            <w:rPr>
              <w:noProof/>
              <w:webHidden/>
            </w:rPr>
            <w:fldChar w:fldCharType="end"/>
          </w:r>
          <w:r w:rsidRPr="007B01BB">
            <w:rPr>
              <w:rStyle w:val="Hyperlink"/>
              <w:noProof/>
            </w:rPr>
            <w:fldChar w:fldCharType="end"/>
          </w:r>
        </w:p>
        <w:p w14:paraId="4A8FDBD0" w14:textId="7FB20D69" w:rsidR="00DD44AF" w:rsidRDefault="00DD44AF" w:rsidP="00DD44AF">
          <w:pPr>
            <w:pStyle w:val="TOC3"/>
            <w:rPr>
              <w:rFonts w:asciiTheme="minorHAnsi" w:eastAsiaTheme="minorEastAsia" w:hAnsiTheme="minorHAnsi" w:cstheme="minorBidi"/>
              <w:noProof/>
              <w:kern w:val="2"/>
              <w:lang w:val="en-US"/>
              <w14:ligatures w14:val="standardContextual"/>
            </w:rPr>
            <w:pPrChange w:id="21"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"_Toc136266685"</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4.6.</w:t>
          </w:r>
          <w:r>
            <w:rPr>
              <w:rFonts w:asciiTheme="minorHAnsi" w:eastAsiaTheme="minorEastAsia" w:hAnsiTheme="minorHAnsi" w:cstheme="minorBidi"/>
              <w:noProof/>
              <w:kern w:val="2"/>
              <w:lang w:val="en-US"/>
              <w14:ligatures w14:val="standardContextual"/>
            </w:rPr>
            <w:tab/>
          </w:r>
          <w:r w:rsidRPr="007B01BB">
            <w:rPr>
              <w:rStyle w:val="Hyperlink"/>
              <w:noProof/>
            </w:rPr>
            <w:t>Conclusion de la section imbalanced data</w:t>
          </w:r>
          <w:r>
            <w:rPr>
              <w:noProof/>
              <w:webHidden/>
            </w:rPr>
            <w:tab/>
          </w:r>
          <w:r>
            <w:rPr>
              <w:noProof/>
              <w:webHidden/>
            </w:rPr>
            <w:fldChar w:fldCharType="begin"/>
          </w:r>
          <w:r>
            <w:rPr>
              <w:noProof/>
              <w:webHidden/>
            </w:rPr>
            <w:instrText xml:space="preserve"> PAGEREF _Toc136266685 \h </w:instrText>
          </w:r>
          <w:r>
            <w:rPr>
              <w:noProof/>
              <w:webHidden/>
            </w:rPr>
          </w:r>
          <w:r>
            <w:rPr>
              <w:noProof/>
              <w:webHidden/>
            </w:rPr>
            <w:fldChar w:fldCharType="separate"/>
          </w:r>
          <w:r>
            <w:rPr>
              <w:noProof/>
              <w:webHidden/>
            </w:rPr>
            <w:t>35</w:t>
          </w:r>
          <w:r>
            <w:rPr>
              <w:noProof/>
              <w:webHidden/>
            </w:rPr>
            <w:fldChar w:fldCharType="end"/>
          </w:r>
          <w:r w:rsidRPr="007B01BB">
            <w:rPr>
              <w:rStyle w:val="Hyperlink"/>
              <w:noProof/>
            </w:rPr>
            <w:fldChar w:fldCharType="end"/>
          </w:r>
        </w:p>
        <w:p w14:paraId="0BF087D1" w14:textId="3DF313CC" w:rsidR="00DD44AF" w:rsidRDefault="00DD44AF">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266686" w:history="1">
            <w:r w:rsidRPr="007B01BB">
              <w:rPr>
                <w:rStyle w:val="Hyperlink"/>
                <w:noProof/>
                <w:lang w:val="en-US"/>
              </w:rPr>
              <w:t>5.</w:t>
            </w:r>
            <w:r>
              <w:rPr>
                <w:rFonts w:asciiTheme="minorHAnsi" w:eastAsiaTheme="minorEastAsia" w:hAnsiTheme="minorHAnsi" w:cstheme="minorBidi"/>
                <w:noProof/>
                <w:kern w:val="2"/>
                <w:lang w:val="en-US"/>
                <w14:ligatures w14:val="standardContextual"/>
              </w:rPr>
              <w:tab/>
            </w:r>
            <w:r w:rsidRPr="007B01BB">
              <w:rPr>
                <w:rStyle w:val="Hyperlink"/>
                <w:noProof/>
                <w:lang w:val="en-US"/>
              </w:rPr>
              <w:t>Advanced Modeling Techniques XGBoost and Keras</w:t>
            </w:r>
            <w:r>
              <w:rPr>
                <w:noProof/>
                <w:webHidden/>
              </w:rPr>
              <w:tab/>
            </w:r>
            <w:r>
              <w:rPr>
                <w:noProof/>
                <w:webHidden/>
              </w:rPr>
              <w:fldChar w:fldCharType="begin"/>
            </w:r>
            <w:r>
              <w:rPr>
                <w:noProof/>
                <w:webHidden/>
              </w:rPr>
              <w:instrText xml:space="preserve"> PAGEREF _Toc136266686 \h </w:instrText>
            </w:r>
            <w:r>
              <w:rPr>
                <w:noProof/>
                <w:webHidden/>
              </w:rPr>
            </w:r>
            <w:r>
              <w:rPr>
                <w:noProof/>
                <w:webHidden/>
              </w:rPr>
              <w:fldChar w:fldCharType="separate"/>
            </w:r>
            <w:r>
              <w:rPr>
                <w:noProof/>
                <w:webHidden/>
              </w:rPr>
              <w:t>36</w:t>
            </w:r>
            <w:r>
              <w:rPr>
                <w:noProof/>
                <w:webHidden/>
              </w:rPr>
              <w:fldChar w:fldCharType="end"/>
            </w:r>
          </w:hyperlink>
        </w:p>
        <w:p w14:paraId="25971AD2" w14:textId="7BC8F2ED" w:rsidR="00DD44AF" w:rsidRDefault="00DD44AF" w:rsidP="00DD44AF">
          <w:pPr>
            <w:pStyle w:val="TOC3"/>
            <w:rPr>
              <w:rFonts w:asciiTheme="minorHAnsi" w:eastAsiaTheme="minorEastAsia" w:hAnsiTheme="minorHAnsi" w:cstheme="minorBidi"/>
              <w:noProof/>
              <w:kern w:val="2"/>
              <w:lang w:val="en-US"/>
              <w14:ligatures w14:val="standardContextual"/>
            </w:rPr>
            <w:pPrChange w:id="22"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"_Toc136266687"</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5.1.</w:t>
          </w:r>
          <w:r>
            <w:rPr>
              <w:rFonts w:asciiTheme="minorHAnsi" w:eastAsiaTheme="minorEastAsia" w:hAnsiTheme="minorHAnsi" w:cstheme="minorBidi"/>
              <w:noProof/>
              <w:kern w:val="2"/>
              <w:lang w:val="en-US"/>
              <w14:ligatures w14:val="standardContextual"/>
            </w:rPr>
            <w:tab/>
          </w:r>
          <w:r w:rsidRPr="007B01BB">
            <w:rPr>
              <w:rStyle w:val="Hyperlink"/>
              <w:noProof/>
            </w:rPr>
            <w:t>Modélisation de réseau de neurones avec Keras</w:t>
          </w:r>
          <w:r>
            <w:rPr>
              <w:noProof/>
              <w:webHidden/>
            </w:rPr>
            <w:tab/>
          </w:r>
          <w:r>
            <w:rPr>
              <w:noProof/>
              <w:webHidden/>
            </w:rPr>
            <w:fldChar w:fldCharType="begin"/>
          </w:r>
          <w:r>
            <w:rPr>
              <w:noProof/>
              <w:webHidden/>
            </w:rPr>
            <w:instrText xml:space="preserve"> PAGEREF _Toc136266687 \h </w:instrText>
          </w:r>
          <w:r>
            <w:rPr>
              <w:noProof/>
              <w:webHidden/>
            </w:rPr>
          </w:r>
          <w:r>
            <w:rPr>
              <w:noProof/>
              <w:webHidden/>
            </w:rPr>
            <w:fldChar w:fldCharType="separate"/>
          </w:r>
          <w:r>
            <w:rPr>
              <w:noProof/>
              <w:webHidden/>
            </w:rPr>
            <w:t>36</w:t>
          </w:r>
          <w:r>
            <w:rPr>
              <w:noProof/>
              <w:webHidden/>
            </w:rPr>
            <w:fldChar w:fldCharType="end"/>
          </w:r>
          <w:r w:rsidRPr="007B01BB">
            <w:rPr>
              <w:rStyle w:val="Hyperlink"/>
              <w:noProof/>
            </w:rPr>
            <w:fldChar w:fldCharType="end"/>
          </w:r>
        </w:p>
        <w:p w14:paraId="30EC9F1D" w14:textId="5D9AE27D" w:rsidR="00DD44AF" w:rsidRDefault="00DD44AF" w:rsidP="00DD44AF">
          <w:pPr>
            <w:pStyle w:val="TOC3"/>
            <w:rPr>
              <w:rFonts w:asciiTheme="minorHAnsi" w:eastAsiaTheme="minorEastAsia" w:hAnsiTheme="minorHAnsi" w:cstheme="minorBidi"/>
              <w:noProof/>
              <w:kern w:val="2"/>
              <w:lang w:val="en-US"/>
              <w14:ligatures w14:val="standardContextual"/>
            </w:rPr>
            <w:pPrChange w:id="23"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"_Toc136266688"</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5.2.</w:t>
          </w:r>
          <w:r>
            <w:rPr>
              <w:rFonts w:asciiTheme="minorHAnsi" w:eastAsiaTheme="minorEastAsia" w:hAnsiTheme="minorHAnsi" w:cstheme="minorBidi"/>
              <w:noProof/>
              <w:kern w:val="2"/>
              <w:lang w:val="en-US"/>
              <w14:ligatures w14:val="standardContextual"/>
            </w:rPr>
            <w:tab/>
          </w:r>
          <w:r w:rsidRPr="007B01BB">
            <w:rPr>
              <w:rStyle w:val="Hyperlink"/>
              <w:noProof/>
            </w:rPr>
            <w:t>Modélisation XGBoost</w:t>
          </w:r>
          <w:r>
            <w:rPr>
              <w:noProof/>
              <w:webHidden/>
            </w:rPr>
            <w:tab/>
          </w:r>
          <w:r>
            <w:rPr>
              <w:noProof/>
              <w:webHidden/>
            </w:rPr>
            <w:fldChar w:fldCharType="begin"/>
          </w:r>
          <w:r>
            <w:rPr>
              <w:noProof/>
              <w:webHidden/>
            </w:rPr>
            <w:instrText xml:space="preserve"> PAGEREF _Toc136266688 \h </w:instrText>
          </w:r>
          <w:r>
            <w:rPr>
              <w:noProof/>
              <w:webHidden/>
            </w:rPr>
          </w:r>
          <w:r>
            <w:rPr>
              <w:noProof/>
              <w:webHidden/>
            </w:rPr>
            <w:fldChar w:fldCharType="separate"/>
          </w:r>
          <w:r>
            <w:rPr>
              <w:noProof/>
              <w:webHidden/>
            </w:rPr>
            <w:t>37</w:t>
          </w:r>
          <w:r>
            <w:rPr>
              <w:noProof/>
              <w:webHidden/>
            </w:rPr>
            <w:fldChar w:fldCharType="end"/>
          </w:r>
          <w:r w:rsidRPr="007B01BB">
            <w:rPr>
              <w:rStyle w:val="Hyperlink"/>
              <w:noProof/>
            </w:rPr>
            <w:fldChar w:fldCharType="end"/>
          </w:r>
        </w:p>
        <w:p w14:paraId="00A0F78D" w14:textId="105BCC81" w:rsidR="00DD44AF" w:rsidRDefault="00DD44AF" w:rsidP="00DD44AF">
          <w:pPr>
            <w:pStyle w:val="TOC3"/>
            <w:rPr>
              <w:rFonts w:asciiTheme="minorHAnsi" w:eastAsiaTheme="minorEastAsia" w:hAnsiTheme="minorHAnsi" w:cstheme="minorBidi"/>
              <w:noProof/>
              <w:kern w:val="2"/>
              <w:lang w:val="en-US"/>
              <w14:ligatures w14:val="standardContextual"/>
            </w:rPr>
            <w:pPrChange w:id="24" w:author="Jonas Leveque" w:date="2023-05-29T15:30:00Z">
              <w:pPr>
                <w:pStyle w:val="TOC3"/>
                <w:tabs>
                  <w:tab w:val="left" w:pos="1100"/>
                  <w:tab w:val="right" w:pos="9350"/>
                </w:tabs>
              </w:pPr>
            </w:pPrChange>
          </w:pPr>
          <w:r w:rsidRPr="007B01BB">
            <w:rPr>
              <w:rStyle w:val="Hyperlink"/>
              <w:noProof/>
            </w:rPr>
            <w:fldChar w:fldCharType="begin"/>
          </w:r>
          <w:r w:rsidRPr="007B01BB">
            <w:rPr>
              <w:rStyle w:val="Hyperlink"/>
              <w:noProof/>
            </w:rPr>
            <w:instrText xml:space="preserve"> </w:instrText>
          </w:r>
          <w:r>
            <w:rPr>
              <w:noProof/>
            </w:rPr>
            <w:instrText>HYPERLINK \l "_Toc136266689"</w:instrText>
          </w:r>
          <w:r w:rsidRPr="007B01BB">
            <w:rPr>
              <w:rStyle w:val="Hyperlink"/>
              <w:noProof/>
            </w:rPr>
            <w:instrText xml:space="preserve"> </w:instrText>
          </w:r>
          <w:r w:rsidRPr="007B01BB">
            <w:rPr>
              <w:rStyle w:val="Hyperlink"/>
              <w:noProof/>
            </w:rPr>
          </w:r>
          <w:r w:rsidRPr="007B01BB">
            <w:rPr>
              <w:rStyle w:val="Hyperlink"/>
              <w:noProof/>
            </w:rPr>
            <w:fldChar w:fldCharType="separate"/>
          </w:r>
          <w:r w:rsidRPr="007B01BB">
            <w:rPr>
              <w:rStyle w:val="Hyperlink"/>
              <w:noProof/>
            </w:rPr>
            <w:t>5.3.</w:t>
          </w:r>
          <w:r>
            <w:rPr>
              <w:rFonts w:asciiTheme="minorHAnsi" w:eastAsiaTheme="minorEastAsia" w:hAnsiTheme="minorHAnsi" w:cstheme="minorBidi"/>
              <w:noProof/>
              <w:kern w:val="2"/>
              <w:lang w:val="en-US"/>
              <w14:ligatures w14:val="standardContextual"/>
            </w:rPr>
            <w:tab/>
          </w:r>
          <w:r w:rsidRPr="007B01BB">
            <w:rPr>
              <w:rStyle w:val="Hyperlink"/>
              <w:noProof/>
            </w:rPr>
            <w:t>Conclusion des modèles deep learning</w:t>
          </w:r>
          <w:r>
            <w:rPr>
              <w:noProof/>
              <w:webHidden/>
            </w:rPr>
            <w:tab/>
          </w:r>
          <w:r>
            <w:rPr>
              <w:noProof/>
              <w:webHidden/>
            </w:rPr>
            <w:fldChar w:fldCharType="begin"/>
          </w:r>
          <w:r>
            <w:rPr>
              <w:noProof/>
              <w:webHidden/>
            </w:rPr>
            <w:instrText xml:space="preserve"> PAGEREF _Toc136266689 \h </w:instrText>
          </w:r>
          <w:r>
            <w:rPr>
              <w:noProof/>
              <w:webHidden/>
            </w:rPr>
          </w:r>
          <w:r>
            <w:rPr>
              <w:noProof/>
              <w:webHidden/>
            </w:rPr>
            <w:fldChar w:fldCharType="separate"/>
          </w:r>
          <w:r>
            <w:rPr>
              <w:noProof/>
              <w:webHidden/>
            </w:rPr>
            <w:t>41</w:t>
          </w:r>
          <w:r>
            <w:rPr>
              <w:noProof/>
              <w:webHidden/>
            </w:rPr>
            <w:fldChar w:fldCharType="end"/>
          </w:r>
          <w:r w:rsidRPr="007B01BB">
            <w:rPr>
              <w:rStyle w:val="Hyperlink"/>
              <w:noProof/>
            </w:rPr>
            <w:fldChar w:fldCharType="end"/>
          </w:r>
        </w:p>
        <w:p w14:paraId="3A4591CC" w14:textId="259B3306" w:rsidR="00DD44AF" w:rsidRDefault="00DD44AF">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266690" w:history="1">
            <w:r w:rsidRPr="007B01BB">
              <w:rPr>
                <w:rStyle w:val="Hyperlink"/>
                <w:noProof/>
              </w:rPr>
              <w:t>6.</w:t>
            </w:r>
            <w:r>
              <w:rPr>
                <w:rFonts w:asciiTheme="minorHAnsi" w:eastAsiaTheme="minorEastAsia" w:hAnsiTheme="minorHAnsi" w:cstheme="minorBidi"/>
                <w:noProof/>
                <w:kern w:val="2"/>
                <w:lang w:val="en-US"/>
                <w14:ligatures w14:val="standardContextual"/>
              </w:rPr>
              <w:tab/>
            </w:r>
            <w:r w:rsidRPr="007B01BB">
              <w:rPr>
                <w:rStyle w:val="Hyperlink"/>
                <w:noProof/>
              </w:rPr>
              <w:t>Modélisation régionale</w:t>
            </w:r>
            <w:r>
              <w:rPr>
                <w:noProof/>
                <w:webHidden/>
              </w:rPr>
              <w:tab/>
            </w:r>
            <w:r>
              <w:rPr>
                <w:noProof/>
                <w:webHidden/>
              </w:rPr>
              <w:fldChar w:fldCharType="begin"/>
            </w:r>
            <w:r>
              <w:rPr>
                <w:noProof/>
                <w:webHidden/>
              </w:rPr>
              <w:instrText xml:space="preserve"> PAGEREF _Toc136266690 \h </w:instrText>
            </w:r>
            <w:r>
              <w:rPr>
                <w:noProof/>
                <w:webHidden/>
              </w:rPr>
            </w:r>
            <w:r>
              <w:rPr>
                <w:noProof/>
                <w:webHidden/>
              </w:rPr>
              <w:fldChar w:fldCharType="separate"/>
            </w:r>
            <w:r>
              <w:rPr>
                <w:noProof/>
                <w:webHidden/>
              </w:rPr>
              <w:t>42</w:t>
            </w:r>
            <w:r>
              <w:rPr>
                <w:noProof/>
                <w:webHidden/>
              </w:rPr>
              <w:fldChar w:fldCharType="end"/>
            </w:r>
          </w:hyperlink>
        </w:p>
        <w:p w14:paraId="19F71415" w14:textId="06D4F9E3" w:rsidR="00DD44AF" w:rsidRDefault="00DD44AF" w:rsidP="00DD44AF">
          <w:pPr>
            <w:pStyle w:val="TOC3"/>
            <w:rPr>
              <w:rFonts w:asciiTheme="minorHAnsi" w:eastAsiaTheme="minorEastAsia" w:hAnsiTheme="minorHAnsi" w:cstheme="minorBidi"/>
              <w:noProof/>
              <w:kern w:val="2"/>
              <w:lang w:val="en-US"/>
              <w14:ligatures w14:val="standardContextual"/>
            </w:rPr>
          </w:pPr>
          <w:hyperlink w:anchor="_Toc136266691" w:history="1">
            <w:r w:rsidRPr="007B01BB">
              <w:rPr>
                <w:rStyle w:val="Hyperlink"/>
                <w:noProof/>
              </w:rPr>
              <w:t>6.1.</w:t>
            </w:r>
            <w:r>
              <w:rPr>
                <w:rFonts w:asciiTheme="minorHAnsi" w:eastAsiaTheme="minorEastAsia" w:hAnsiTheme="minorHAnsi" w:cstheme="minorBidi"/>
                <w:noProof/>
                <w:kern w:val="2"/>
                <w:lang w:val="en-US"/>
                <w14:ligatures w14:val="standardContextual"/>
              </w:rPr>
              <w:tab/>
            </w:r>
            <w:r w:rsidRPr="007B01BB">
              <w:rPr>
                <w:rStyle w:val="Hyperlink"/>
                <w:noProof/>
              </w:rPr>
              <w:t>Préparation des jeux de données</w:t>
            </w:r>
            <w:r>
              <w:rPr>
                <w:noProof/>
                <w:webHidden/>
              </w:rPr>
              <w:tab/>
            </w:r>
            <w:r>
              <w:rPr>
                <w:noProof/>
                <w:webHidden/>
              </w:rPr>
              <w:fldChar w:fldCharType="begin"/>
            </w:r>
            <w:r>
              <w:rPr>
                <w:noProof/>
                <w:webHidden/>
              </w:rPr>
              <w:instrText xml:space="preserve"> PAGEREF _Toc136266691 \h </w:instrText>
            </w:r>
            <w:r>
              <w:rPr>
                <w:noProof/>
                <w:webHidden/>
              </w:rPr>
            </w:r>
            <w:r>
              <w:rPr>
                <w:noProof/>
                <w:webHidden/>
              </w:rPr>
              <w:fldChar w:fldCharType="separate"/>
            </w:r>
            <w:r>
              <w:rPr>
                <w:noProof/>
                <w:webHidden/>
              </w:rPr>
              <w:t>42</w:t>
            </w:r>
            <w:r>
              <w:rPr>
                <w:noProof/>
                <w:webHidden/>
              </w:rPr>
              <w:fldChar w:fldCharType="end"/>
            </w:r>
          </w:hyperlink>
        </w:p>
        <w:p w14:paraId="36CA27D2" w14:textId="54D6DB85" w:rsidR="00DD44AF" w:rsidRDefault="00DD44AF" w:rsidP="00DD44AF">
          <w:pPr>
            <w:pStyle w:val="TOC3"/>
            <w:rPr>
              <w:rFonts w:asciiTheme="minorHAnsi" w:eastAsiaTheme="minorEastAsia" w:hAnsiTheme="minorHAnsi" w:cstheme="minorBidi"/>
              <w:noProof/>
              <w:kern w:val="2"/>
              <w:lang w:val="en-US"/>
              <w14:ligatures w14:val="standardContextual"/>
            </w:rPr>
          </w:pPr>
          <w:hyperlink w:anchor="_Toc136266692" w:history="1">
            <w:r w:rsidRPr="007B01BB">
              <w:rPr>
                <w:rStyle w:val="Hyperlink"/>
                <w:noProof/>
              </w:rPr>
              <w:t>6.2.</w:t>
            </w:r>
            <w:r>
              <w:rPr>
                <w:rFonts w:asciiTheme="minorHAnsi" w:eastAsiaTheme="minorEastAsia" w:hAnsiTheme="minorHAnsi" w:cstheme="minorBidi"/>
                <w:noProof/>
                <w:kern w:val="2"/>
                <w:lang w:val="en-US"/>
                <w14:ligatures w14:val="standardContextual"/>
              </w:rPr>
              <w:tab/>
            </w:r>
            <w:r w:rsidRPr="007B01BB">
              <w:rPr>
                <w:rStyle w:val="Hyperlink"/>
                <w:noProof/>
              </w:rPr>
              <w:t>Modélisation par Random Forest</w:t>
            </w:r>
            <w:r>
              <w:rPr>
                <w:noProof/>
                <w:webHidden/>
              </w:rPr>
              <w:tab/>
            </w:r>
            <w:r>
              <w:rPr>
                <w:noProof/>
                <w:webHidden/>
              </w:rPr>
              <w:fldChar w:fldCharType="begin"/>
            </w:r>
            <w:r>
              <w:rPr>
                <w:noProof/>
                <w:webHidden/>
              </w:rPr>
              <w:instrText xml:space="preserve"> PAGEREF _Toc136266692 \h </w:instrText>
            </w:r>
            <w:r>
              <w:rPr>
                <w:noProof/>
                <w:webHidden/>
              </w:rPr>
            </w:r>
            <w:r>
              <w:rPr>
                <w:noProof/>
                <w:webHidden/>
              </w:rPr>
              <w:fldChar w:fldCharType="separate"/>
            </w:r>
            <w:r>
              <w:rPr>
                <w:noProof/>
                <w:webHidden/>
              </w:rPr>
              <w:t>42</w:t>
            </w:r>
            <w:r>
              <w:rPr>
                <w:noProof/>
                <w:webHidden/>
              </w:rPr>
              <w:fldChar w:fldCharType="end"/>
            </w:r>
          </w:hyperlink>
        </w:p>
        <w:p w14:paraId="046673FE" w14:textId="0BFAE05A" w:rsidR="00DD44AF" w:rsidRDefault="00DD44AF" w:rsidP="00DD44AF">
          <w:pPr>
            <w:pStyle w:val="TOC3"/>
            <w:rPr>
              <w:rFonts w:asciiTheme="minorHAnsi" w:eastAsiaTheme="minorEastAsia" w:hAnsiTheme="minorHAnsi" w:cstheme="minorBidi"/>
              <w:noProof/>
              <w:kern w:val="2"/>
              <w:lang w:val="en-US"/>
              <w14:ligatures w14:val="standardContextual"/>
            </w:rPr>
          </w:pPr>
          <w:hyperlink w:anchor="_Toc136266693" w:history="1">
            <w:r w:rsidRPr="007B01BB">
              <w:rPr>
                <w:rStyle w:val="Hyperlink"/>
                <w:noProof/>
              </w:rPr>
              <w:t>6.3.</w:t>
            </w:r>
            <w:r>
              <w:rPr>
                <w:rFonts w:asciiTheme="minorHAnsi" w:eastAsiaTheme="minorEastAsia" w:hAnsiTheme="minorHAnsi" w:cstheme="minorBidi"/>
                <w:noProof/>
                <w:kern w:val="2"/>
                <w:lang w:val="en-US"/>
                <w14:ligatures w14:val="standardContextual"/>
              </w:rPr>
              <w:tab/>
            </w:r>
            <w:r w:rsidRPr="007B01BB">
              <w:rPr>
                <w:rStyle w:val="Hyperlink"/>
                <w:noProof/>
              </w:rPr>
              <w:t>Courbes d’apprentissage</w:t>
            </w:r>
            <w:r>
              <w:rPr>
                <w:noProof/>
                <w:webHidden/>
              </w:rPr>
              <w:tab/>
            </w:r>
            <w:r>
              <w:rPr>
                <w:noProof/>
                <w:webHidden/>
              </w:rPr>
              <w:fldChar w:fldCharType="begin"/>
            </w:r>
            <w:r>
              <w:rPr>
                <w:noProof/>
                <w:webHidden/>
              </w:rPr>
              <w:instrText xml:space="preserve"> PAGEREF _Toc136266693 \h </w:instrText>
            </w:r>
            <w:r>
              <w:rPr>
                <w:noProof/>
                <w:webHidden/>
              </w:rPr>
            </w:r>
            <w:r>
              <w:rPr>
                <w:noProof/>
                <w:webHidden/>
              </w:rPr>
              <w:fldChar w:fldCharType="separate"/>
            </w:r>
            <w:r>
              <w:rPr>
                <w:noProof/>
                <w:webHidden/>
              </w:rPr>
              <w:t>43</w:t>
            </w:r>
            <w:r>
              <w:rPr>
                <w:noProof/>
                <w:webHidden/>
              </w:rPr>
              <w:fldChar w:fldCharType="end"/>
            </w:r>
          </w:hyperlink>
        </w:p>
        <w:p w14:paraId="697C7C70" w14:textId="19069193" w:rsidR="00DD44AF" w:rsidRDefault="00DD44AF" w:rsidP="00DD44AF">
          <w:pPr>
            <w:pStyle w:val="TOC3"/>
            <w:rPr>
              <w:rFonts w:asciiTheme="minorHAnsi" w:eastAsiaTheme="minorEastAsia" w:hAnsiTheme="minorHAnsi" w:cstheme="minorBidi"/>
              <w:noProof/>
              <w:kern w:val="2"/>
              <w:lang w:val="en-US"/>
              <w14:ligatures w14:val="standardContextual"/>
            </w:rPr>
          </w:pPr>
          <w:hyperlink w:anchor="_Toc136266694" w:history="1">
            <w:r w:rsidRPr="007B01BB">
              <w:rPr>
                <w:rStyle w:val="Hyperlink"/>
                <w:noProof/>
              </w:rPr>
              <w:t>6.4.</w:t>
            </w:r>
            <w:r>
              <w:rPr>
                <w:rFonts w:asciiTheme="minorHAnsi" w:eastAsiaTheme="minorEastAsia" w:hAnsiTheme="minorHAnsi" w:cstheme="minorBidi"/>
                <w:noProof/>
                <w:kern w:val="2"/>
                <w:lang w:val="en-US"/>
                <w14:ligatures w14:val="standardContextual"/>
              </w:rPr>
              <w:tab/>
            </w:r>
            <w:r w:rsidRPr="007B01BB">
              <w:rPr>
                <w:rStyle w:val="Hyperlink"/>
                <w:noProof/>
              </w:rPr>
              <w:t>Optimisation Bayésienne du Random Forest</w:t>
            </w:r>
            <w:r>
              <w:rPr>
                <w:noProof/>
                <w:webHidden/>
              </w:rPr>
              <w:tab/>
            </w:r>
            <w:r>
              <w:rPr>
                <w:noProof/>
                <w:webHidden/>
              </w:rPr>
              <w:fldChar w:fldCharType="begin"/>
            </w:r>
            <w:r>
              <w:rPr>
                <w:noProof/>
                <w:webHidden/>
              </w:rPr>
              <w:instrText xml:space="preserve"> PAGEREF _Toc136266694 \h </w:instrText>
            </w:r>
            <w:r>
              <w:rPr>
                <w:noProof/>
                <w:webHidden/>
              </w:rPr>
            </w:r>
            <w:r>
              <w:rPr>
                <w:noProof/>
                <w:webHidden/>
              </w:rPr>
              <w:fldChar w:fldCharType="separate"/>
            </w:r>
            <w:r>
              <w:rPr>
                <w:noProof/>
                <w:webHidden/>
              </w:rPr>
              <w:t>44</w:t>
            </w:r>
            <w:r>
              <w:rPr>
                <w:noProof/>
                <w:webHidden/>
              </w:rPr>
              <w:fldChar w:fldCharType="end"/>
            </w:r>
          </w:hyperlink>
        </w:p>
        <w:p w14:paraId="67BEB21F" w14:textId="09135B46" w:rsidR="00DD44AF" w:rsidRDefault="00DD44AF" w:rsidP="00DD44AF">
          <w:pPr>
            <w:pStyle w:val="TOC3"/>
            <w:rPr>
              <w:rFonts w:asciiTheme="minorHAnsi" w:eastAsiaTheme="minorEastAsia" w:hAnsiTheme="minorHAnsi" w:cstheme="minorBidi"/>
              <w:noProof/>
              <w:kern w:val="2"/>
              <w:lang w:val="en-US"/>
              <w14:ligatures w14:val="standardContextual"/>
            </w:rPr>
          </w:pPr>
          <w:hyperlink w:anchor="_Toc136266695" w:history="1">
            <w:r w:rsidRPr="007B01BB">
              <w:rPr>
                <w:rStyle w:val="Hyperlink"/>
                <w:noProof/>
              </w:rPr>
              <w:t>6.5.</w:t>
            </w:r>
            <w:r>
              <w:rPr>
                <w:rFonts w:asciiTheme="minorHAnsi" w:eastAsiaTheme="minorEastAsia" w:hAnsiTheme="minorHAnsi" w:cstheme="minorBidi"/>
                <w:noProof/>
                <w:kern w:val="2"/>
                <w:lang w:val="en-US"/>
                <w14:ligatures w14:val="standardContextual"/>
              </w:rPr>
              <w:tab/>
            </w:r>
            <w:r w:rsidRPr="007B01BB">
              <w:rPr>
                <w:rStyle w:val="Hyperlink"/>
                <w:noProof/>
              </w:rPr>
              <w:t>Modélisation par XGBoost Classifier</w:t>
            </w:r>
            <w:r>
              <w:rPr>
                <w:noProof/>
                <w:webHidden/>
              </w:rPr>
              <w:tab/>
            </w:r>
            <w:r>
              <w:rPr>
                <w:noProof/>
                <w:webHidden/>
              </w:rPr>
              <w:fldChar w:fldCharType="begin"/>
            </w:r>
            <w:r>
              <w:rPr>
                <w:noProof/>
                <w:webHidden/>
              </w:rPr>
              <w:instrText xml:space="preserve"> PAGEREF _Toc136266695 \h </w:instrText>
            </w:r>
            <w:r>
              <w:rPr>
                <w:noProof/>
                <w:webHidden/>
              </w:rPr>
            </w:r>
            <w:r>
              <w:rPr>
                <w:noProof/>
                <w:webHidden/>
              </w:rPr>
              <w:fldChar w:fldCharType="separate"/>
            </w:r>
            <w:r>
              <w:rPr>
                <w:noProof/>
                <w:webHidden/>
              </w:rPr>
              <w:t>44</w:t>
            </w:r>
            <w:r>
              <w:rPr>
                <w:noProof/>
                <w:webHidden/>
              </w:rPr>
              <w:fldChar w:fldCharType="end"/>
            </w:r>
          </w:hyperlink>
        </w:p>
        <w:p w14:paraId="19C43C83" w14:textId="47B68DA8" w:rsidR="00DD44AF" w:rsidRDefault="00DD44AF" w:rsidP="00DD44AF">
          <w:pPr>
            <w:pStyle w:val="TOC3"/>
            <w:rPr>
              <w:rFonts w:asciiTheme="minorHAnsi" w:eastAsiaTheme="minorEastAsia" w:hAnsiTheme="minorHAnsi" w:cstheme="minorBidi"/>
              <w:noProof/>
              <w:kern w:val="2"/>
              <w:lang w:val="en-US"/>
              <w14:ligatures w14:val="standardContextual"/>
            </w:rPr>
          </w:pPr>
          <w:hyperlink w:anchor="_Toc136266696" w:history="1">
            <w:r w:rsidRPr="007B01BB">
              <w:rPr>
                <w:rStyle w:val="Hyperlink"/>
                <w:noProof/>
              </w:rPr>
              <w:t>6.6.</w:t>
            </w:r>
            <w:r>
              <w:rPr>
                <w:rFonts w:asciiTheme="minorHAnsi" w:eastAsiaTheme="minorEastAsia" w:hAnsiTheme="minorHAnsi" w:cstheme="minorBidi"/>
                <w:noProof/>
                <w:kern w:val="2"/>
                <w:lang w:val="en-US"/>
                <w14:ligatures w14:val="standardContextual"/>
              </w:rPr>
              <w:tab/>
            </w:r>
            <w:r w:rsidRPr="007B01BB">
              <w:rPr>
                <w:rStyle w:val="Hyperlink"/>
                <w:noProof/>
              </w:rPr>
              <w:t>Courbes d’apprentissage XGBOOST</w:t>
            </w:r>
            <w:r>
              <w:rPr>
                <w:noProof/>
                <w:webHidden/>
              </w:rPr>
              <w:tab/>
            </w:r>
            <w:r>
              <w:rPr>
                <w:noProof/>
                <w:webHidden/>
              </w:rPr>
              <w:fldChar w:fldCharType="begin"/>
            </w:r>
            <w:r>
              <w:rPr>
                <w:noProof/>
                <w:webHidden/>
              </w:rPr>
              <w:instrText xml:space="preserve"> PAGEREF _Toc136266696 \h </w:instrText>
            </w:r>
            <w:r>
              <w:rPr>
                <w:noProof/>
                <w:webHidden/>
              </w:rPr>
            </w:r>
            <w:r>
              <w:rPr>
                <w:noProof/>
                <w:webHidden/>
              </w:rPr>
              <w:fldChar w:fldCharType="separate"/>
            </w:r>
            <w:r>
              <w:rPr>
                <w:noProof/>
                <w:webHidden/>
              </w:rPr>
              <w:t>45</w:t>
            </w:r>
            <w:r>
              <w:rPr>
                <w:noProof/>
                <w:webHidden/>
              </w:rPr>
              <w:fldChar w:fldCharType="end"/>
            </w:r>
          </w:hyperlink>
        </w:p>
        <w:p w14:paraId="18521AA0" w14:textId="533CF30B" w:rsidR="00DD44AF" w:rsidRDefault="00DD44AF" w:rsidP="00DD44AF">
          <w:pPr>
            <w:pStyle w:val="TOC3"/>
            <w:rPr>
              <w:rFonts w:asciiTheme="minorHAnsi" w:eastAsiaTheme="minorEastAsia" w:hAnsiTheme="minorHAnsi" w:cstheme="minorBidi"/>
              <w:noProof/>
              <w:kern w:val="2"/>
              <w:lang w:val="en-US"/>
              <w14:ligatures w14:val="standardContextual"/>
            </w:rPr>
          </w:pPr>
          <w:hyperlink w:anchor="_Toc136266697" w:history="1">
            <w:r w:rsidRPr="007B01BB">
              <w:rPr>
                <w:rStyle w:val="Hyperlink"/>
                <w:noProof/>
              </w:rPr>
              <w:t>6.7.</w:t>
            </w:r>
            <w:r>
              <w:rPr>
                <w:rFonts w:asciiTheme="minorHAnsi" w:eastAsiaTheme="minorEastAsia" w:hAnsiTheme="minorHAnsi" w:cstheme="minorBidi"/>
                <w:noProof/>
                <w:kern w:val="2"/>
                <w:lang w:val="en-US"/>
                <w14:ligatures w14:val="standardContextual"/>
              </w:rPr>
              <w:tab/>
            </w:r>
            <w:r w:rsidRPr="007B01BB">
              <w:rPr>
                <w:rStyle w:val="Hyperlink"/>
                <w:noProof/>
              </w:rPr>
              <w:t>Optimisation Bayésienne du XGBOOST</w:t>
            </w:r>
            <w:r>
              <w:rPr>
                <w:noProof/>
                <w:webHidden/>
              </w:rPr>
              <w:tab/>
            </w:r>
            <w:r>
              <w:rPr>
                <w:noProof/>
                <w:webHidden/>
              </w:rPr>
              <w:fldChar w:fldCharType="begin"/>
            </w:r>
            <w:r>
              <w:rPr>
                <w:noProof/>
                <w:webHidden/>
              </w:rPr>
              <w:instrText xml:space="preserve"> PAGEREF _Toc136266697 \h </w:instrText>
            </w:r>
            <w:r>
              <w:rPr>
                <w:noProof/>
                <w:webHidden/>
              </w:rPr>
            </w:r>
            <w:r>
              <w:rPr>
                <w:noProof/>
                <w:webHidden/>
              </w:rPr>
              <w:fldChar w:fldCharType="separate"/>
            </w:r>
            <w:r>
              <w:rPr>
                <w:noProof/>
                <w:webHidden/>
              </w:rPr>
              <w:t>46</w:t>
            </w:r>
            <w:r>
              <w:rPr>
                <w:noProof/>
                <w:webHidden/>
              </w:rPr>
              <w:fldChar w:fldCharType="end"/>
            </w:r>
          </w:hyperlink>
        </w:p>
        <w:p w14:paraId="20D425F9" w14:textId="058B9D3F" w:rsidR="00DD44AF" w:rsidRDefault="00DD44AF" w:rsidP="00DD44AF">
          <w:pPr>
            <w:pStyle w:val="TOC3"/>
            <w:rPr>
              <w:rFonts w:asciiTheme="minorHAnsi" w:eastAsiaTheme="minorEastAsia" w:hAnsiTheme="minorHAnsi" w:cstheme="minorBidi"/>
              <w:noProof/>
              <w:kern w:val="2"/>
              <w:lang w:val="en-US"/>
              <w14:ligatures w14:val="standardContextual"/>
            </w:rPr>
          </w:pPr>
          <w:hyperlink w:anchor="_Toc136266698" w:history="1">
            <w:r w:rsidRPr="007B01BB">
              <w:rPr>
                <w:rStyle w:val="Hyperlink"/>
                <w:noProof/>
              </w:rPr>
              <w:t>6.8.</w:t>
            </w:r>
            <w:r>
              <w:rPr>
                <w:rFonts w:asciiTheme="minorHAnsi" w:eastAsiaTheme="minorEastAsia" w:hAnsiTheme="minorHAnsi" w:cstheme="minorBidi"/>
                <w:noProof/>
                <w:kern w:val="2"/>
                <w:lang w:val="en-US"/>
                <w14:ligatures w14:val="standardContextual"/>
              </w:rPr>
              <w:tab/>
            </w:r>
            <w:r w:rsidRPr="007B01BB">
              <w:rPr>
                <w:rStyle w:val="Hyperlink"/>
                <w:noProof/>
              </w:rPr>
              <w:t>Conclusion des modèles régionaux</w:t>
            </w:r>
            <w:r>
              <w:rPr>
                <w:noProof/>
                <w:webHidden/>
              </w:rPr>
              <w:tab/>
            </w:r>
            <w:r>
              <w:rPr>
                <w:noProof/>
                <w:webHidden/>
              </w:rPr>
              <w:fldChar w:fldCharType="begin"/>
            </w:r>
            <w:r>
              <w:rPr>
                <w:noProof/>
                <w:webHidden/>
              </w:rPr>
              <w:instrText xml:space="preserve"> PAGEREF _Toc136266698 \h </w:instrText>
            </w:r>
            <w:r>
              <w:rPr>
                <w:noProof/>
                <w:webHidden/>
              </w:rPr>
            </w:r>
            <w:r>
              <w:rPr>
                <w:noProof/>
                <w:webHidden/>
              </w:rPr>
              <w:fldChar w:fldCharType="separate"/>
            </w:r>
            <w:r>
              <w:rPr>
                <w:noProof/>
                <w:webHidden/>
              </w:rPr>
              <w:t>46</w:t>
            </w:r>
            <w:r>
              <w:rPr>
                <w:noProof/>
                <w:webHidden/>
              </w:rPr>
              <w:fldChar w:fldCharType="end"/>
            </w:r>
          </w:hyperlink>
        </w:p>
        <w:p w14:paraId="05C17DA1" w14:textId="7A777C92" w:rsidR="00DD44AF" w:rsidRDefault="00DD44AF">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266699" w:history="1">
            <w:r w:rsidRPr="007B01BB">
              <w:rPr>
                <w:rStyle w:val="Hyperlink"/>
                <w:noProof/>
              </w:rPr>
              <w:t>7.</w:t>
            </w:r>
            <w:r>
              <w:rPr>
                <w:rFonts w:asciiTheme="minorHAnsi" w:eastAsiaTheme="minorEastAsia" w:hAnsiTheme="minorHAnsi" w:cstheme="minorBidi"/>
                <w:noProof/>
                <w:kern w:val="2"/>
                <w:lang w:val="en-US"/>
                <w14:ligatures w14:val="standardContextual"/>
              </w:rPr>
              <w:tab/>
            </w:r>
            <w:r w:rsidRPr="007B01BB">
              <w:rPr>
                <w:rStyle w:val="Hyperlink"/>
                <w:noProof/>
              </w:rPr>
              <w:t>Conclusions</w:t>
            </w:r>
            <w:r>
              <w:rPr>
                <w:noProof/>
                <w:webHidden/>
              </w:rPr>
              <w:tab/>
            </w:r>
            <w:r>
              <w:rPr>
                <w:noProof/>
                <w:webHidden/>
              </w:rPr>
              <w:fldChar w:fldCharType="begin"/>
            </w:r>
            <w:r>
              <w:rPr>
                <w:noProof/>
                <w:webHidden/>
              </w:rPr>
              <w:instrText xml:space="preserve"> PAGEREF _Toc136266699 \h </w:instrText>
            </w:r>
            <w:r>
              <w:rPr>
                <w:noProof/>
                <w:webHidden/>
              </w:rPr>
            </w:r>
            <w:r>
              <w:rPr>
                <w:noProof/>
                <w:webHidden/>
              </w:rPr>
              <w:fldChar w:fldCharType="separate"/>
            </w:r>
            <w:r>
              <w:rPr>
                <w:noProof/>
                <w:webHidden/>
              </w:rPr>
              <w:t>46</w:t>
            </w:r>
            <w:r>
              <w:rPr>
                <w:noProof/>
                <w:webHidden/>
              </w:rPr>
              <w:fldChar w:fldCharType="end"/>
            </w:r>
          </w:hyperlink>
        </w:p>
        <w:p w14:paraId="6AFD377E" w14:textId="38E016BB" w:rsidR="00DD44AF" w:rsidRDefault="00DD44AF">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266700" w:history="1">
            <w:r w:rsidRPr="007B01BB">
              <w:rPr>
                <w:rStyle w:val="Hyperlink"/>
                <w:noProof/>
              </w:rPr>
              <w:t>8.</w:t>
            </w:r>
            <w:r>
              <w:rPr>
                <w:rFonts w:asciiTheme="minorHAnsi" w:eastAsiaTheme="minorEastAsia" w:hAnsiTheme="minorHAnsi" w:cstheme="minorBidi"/>
                <w:noProof/>
                <w:kern w:val="2"/>
                <w:lang w:val="en-US"/>
                <w14:ligatures w14:val="standardContextual"/>
              </w:rPr>
              <w:tab/>
            </w:r>
            <w:r w:rsidRPr="007B01BB">
              <w:rPr>
                <w:rStyle w:val="Hyperlink"/>
                <w:noProof/>
              </w:rPr>
              <w:t>Références</w:t>
            </w:r>
            <w:r>
              <w:rPr>
                <w:noProof/>
                <w:webHidden/>
              </w:rPr>
              <w:tab/>
            </w:r>
            <w:r>
              <w:rPr>
                <w:noProof/>
                <w:webHidden/>
              </w:rPr>
              <w:fldChar w:fldCharType="begin"/>
            </w:r>
            <w:r>
              <w:rPr>
                <w:noProof/>
                <w:webHidden/>
              </w:rPr>
              <w:instrText xml:space="preserve"> PAGEREF _Toc136266700 \h </w:instrText>
            </w:r>
            <w:r>
              <w:rPr>
                <w:noProof/>
                <w:webHidden/>
              </w:rPr>
            </w:r>
            <w:r>
              <w:rPr>
                <w:noProof/>
                <w:webHidden/>
              </w:rPr>
              <w:fldChar w:fldCharType="separate"/>
            </w:r>
            <w:r>
              <w:rPr>
                <w:noProof/>
                <w:webHidden/>
              </w:rPr>
              <w:t>47</w:t>
            </w:r>
            <w:r>
              <w:rPr>
                <w:noProof/>
                <w:webHidden/>
              </w:rPr>
              <w:fldChar w:fldCharType="end"/>
            </w:r>
          </w:hyperlink>
        </w:p>
        <w:p w14:paraId="2B236F78" w14:textId="4A6C8245" w:rsidR="00A57A64" w:rsidRDefault="006839AA">
          <w:r>
            <w:fldChar w:fldCharType="end"/>
          </w:r>
        </w:p>
      </w:sdtContent>
    </w:sdt>
    <w:p w14:paraId="09780CB7" w14:textId="77777777" w:rsidR="00A57A64" w:rsidRDefault="006839AA">
      <w:pPr>
        <w:rPr>
          <w:rFonts w:ascii="Arial" w:eastAsia="Arial" w:hAnsi="Arial" w:cs="Arial"/>
        </w:rPr>
      </w:pPr>
      <w:r>
        <w:br w:type="page"/>
      </w:r>
    </w:p>
    <w:p w14:paraId="5D8C6BD8" w14:textId="77777777" w:rsidR="00A57A64" w:rsidRDefault="006839AA">
      <w:pPr>
        <w:pStyle w:val="Heading1"/>
        <w:numPr>
          <w:ilvl w:val="0"/>
          <w:numId w:val="3"/>
        </w:numPr>
      </w:pPr>
      <w:bookmarkStart w:id="25" w:name="_Toc136266651"/>
      <w:r>
        <w:lastRenderedPageBreak/>
        <w:t xml:space="preserve">Rapport d’exploration, de data visualisation et de </w:t>
      </w:r>
      <w:proofErr w:type="spellStart"/>
      <w:r>
        <w:t>pre-processing</w:t>
      </w:r>
      <w:proofErr w:type="spellEnd"/>
      <w:r>
        <w:t xml:space="preserve"> des données</w:t>
      </w:r>
      <w:bookmarkEnd w:id="25"/>
    </w:p>
    <w:p w14:paraId="6F12337A" w14:textId="77777777" w:rsidR="00A57A64" w:rsidRDefault="00A57A64"/>
    <w:p w14:paraId="284DD2BF" w14:textId="77777777" w:rsidR="00A57A64" w:rsidRDefault="006839AA">
      <w:pPr>
        <w:pStyle w:val="Heading2"/>
        <w:numPr>
          <w:ilvl w:val="1"/>
          <w:numId w:val="3"/>
        </w:numPr>
      </w:pPr>
      <w:bookmarkStart w:id="26" w:name="_Toc136266652"/>
      <w:r>
        <w:t>Contexte</w:t>
      </w:r>
      <w:bookmarkEnd w:id="26"/>
    </w:p>
    <w:p w14:paraId="4C9AB3F1" w14:textId="77777777" w:rsidR="00A57A64" w:rsidRDefault="00A57A64">
      <w:pPr>
        <w:pBdr>
          <w:top w:val="nil"/>
          <w:left w:val="nil"/>
          <w:bottom w:val="nil"/>
          <w:right w:val="nil"/>
          <w:between w:val="nil"/>
        </w:pBdr>
        <w:spacing w:after="0" w:line="240" w:lineRule="auto"/>
        <w:jc w:val="both"/>
        <w:rPr>
          <w:rFonts w:ascii="Montserrat" w:eastAsia="Montserrat" w:hAnsi="Montserrat" w:cs="Montserrat"/>
          <w:color w:val="000000"/>
        </w:rPr>
      </w:pPr>
    </w:p>
    <w:p w14:paraId="65F5F41F" w14:textId="77777777" w:rsidR="00A57A64" w:rsidRDefault="006839AA">
      <w:pPr>
        <w:pBdr>
          <w:top w:val="nil"/>
          <w:left w:val="nil"/>
          <w:bottom w:val="nil"/>
          <w:right w:val="nil"/>
          <w:between w:val="nil"/>
        </w:pBdr>
        <w:spacing w:after="0" w:line="240" w:lineRule="auto"/>
        <w:jc w:val="both"/>
        <w:rPr>
          <w:color w:val="000000"/>
        </w:rPr>
      </w:pPr>
      <w:r>
        <w:rPr>
          <w:color w:val="000000"/>
        </w:rPr>
        <w:t>D’un point de vue métier, ce projet constitue un exemple de jeu de données que nous pouvons rencontrer ou qui à terme pourrait le devenir. En effet, chacun d’entre nous est confronté à des données de type big data, liées de manière plus ou moins éloignée à l’environnement. En ce sens, il était logique que nous sélectionnions ce projet en tant qu’exemple de modélisation de jeu de données en data science.</w:t>
      </w:r>
    </w:p>
    <w:p w14:paraId="27A345B8" w14:textId="77777777" w:rsidR="00A57A64" w:rsidRDefault="00A57A64">
      <w:pPr>
        <w:pBdr>
          <w:top w:val="nil"/>
          <w:left w:val="nil"/>
          <w:bottom w:val="nil"/>
          <w:right w:val="nil"/>
          <w:between w:val="nil"/>
        </w:pBdr>
        <w:spacing w:after="0" w:line="240" w:lineRule="auto"/>
        <w:jc w:val="both"/>
        <w:rPr>
          <w:color w:val="000000"/>
        </w:rPr>
      </w:pPr>
    </w:p>
    <w:p w14:paraId="3DB6725E" w14:textId="77777777" w:rsidR="00A57A64" w:rsidRDefault="006839AA">
      <w:pPr>
        <w:pBdr>
          <w:top w:val="nil"/>
          <w:left w:val="nil"/>
          <w:bottom w:val="nil"/>
          <w:right w:val="nil"/>
          <w:between w:val="nil"/>
        </w:pBdr>
        <w:spacing w:after="0" w:line="240" w:lineRule="auto"/>
        <w:jc w:val="both"/>
        <w:rPr>
          <w:color w:val="000000"/>
        </w:rPr>
      </w:pPr>
      <w:r>
        <w:rPr>
          <w:color w:val="000000"/>
        </w:rPr>
        <w:t xml:space="preserve">D’un point de vue technique et scientifique, ce projet propose des séries de données temporelles sur le climat en Australie. Le projet permet de manipuler des données de type séries temporelles qui à terme sont utilisées pour prédire le climat. Cependant, cela peut également être utilisé pour décrire un climat futur en se basant sur des modèles de prédictions du Groupe Intergouvernemental sur l’Evolution du Climat (GIEC/IPCC). </w:t>
      </w:r>
    </w:p>
    <w:p w14:paraId="1B4E67C7" w14:textId="77777777" w:rsidR="00A57A64" w:rsidRDefault="00A57A64">
      <w:pPr>
        <w:pBdr>
          <w:top w:val="nil"/>
          <w:left w:val="nil"/>
          <w:bottom w:val="nil"/>
          <w:right w:val="nil"/>
          <w:between w:val="nil"/>
        </w:pBdr>
        <w:spacing w:after="0" w:line="240" w:lineRule="auto"/>
        <w:jc w:val="both"/>
        <w:rPr>
          <w:color w:val="000000"/>
        </w:rPr>
      </w:pPr>
    </w:p>
    <w:p w14:paraId="29EFF8CA" w14:textId="77777777" w:rsidR="00A57A64" w:rsidRDefault="006839AA">
      <w:pPr>
        <w:pBdr>
          <w:top w:val="nil"/>
          <w:left w:val="nil"/>
          <w:bottom w:val="nil"/>
          <w:right w:val="nil"/>
          <w:between w:val="nil"/>
        </w:pBdr>
        <w:spacing w:after="0" w:line="240" w:lineRule="auto"/>
        <w:jc w:val="both"/>
        <w:rPr>
          <w:color w:val="000000"/>
        </w:rPr>
      </w:pPr>
      <w:r>
        <w:rPr>
          <w:color w:val="000000"/>
        </w:rPr>
        <w:t>Ainsi, d’un point de vue scientifique, les données à exploiter rentrent directement dans un des challenges les plus importants de ce siècle : le changement climatique. Cela impacte également les systèmes économiques et notre relation aux écosystèmes. Les rapports successifs récents du GIEC indiquent notamment une augmentation des phénomènes climatiques extrêmes pour la région Australie-Asie. Cela se traduit par avec des inondations, des sécheresses, des feux et tempêtes de grande ampleur à des fréquences plus élevées que par le passé</w:t>
      </w:r>
      <w:r>
        <w:rPr>
          <w:color w:val="000000"/>
          <w:vertAlign w:val="superscript"/>
        </w:rPr>
        <w:footnoteReference w:id="1"/>
      </w:r>
      <w:r>
        <w:rPr>
          <w:color w:val="000000"/>
        </w:rPr>
        <w:t>.</w:t>
      </w:r>
    </w:p>
    <w:p w14:paraId="76281966" w14:textId="77777777" w:rsidR="00A57A64" w:rsidRDefault="00A57A64">
      <w:pPr>
        <w:pBdr>
          <w:top w:val="nil"/>
          <w:left w:val="nil"/>
          <w:bottom w:val="nil"/>
          <w:right w:val="nil"/>
          <w:between w:val="nil"/>
        </w:pBdr>
        <w:spacing w:after="0" w:line="240" w:lineRule="auto"/>
        <w:jc w:val="both"/>
        <w:rPr>
          <w:color w:val="000000"/>
        </w:rPr>
      </w:pPr>
    </w:p>
    <w:p w14:paraId="7B634AD9" w14:textId="77777777" w:rsidR="00A57A64" w:rsidRDefault="006839AA">
      <w:pPr>
        <w:pBdr>
          <w:top w:val="nil"/>
          <w:left w:val="nil"/>
          <w:bottom w:val="nil"/>
          <w:right w:val="nil"/>
          <w:between w:val="nil"/>
        </w:pBdr>
        <w:spacing w:after="0" w:line="240" w:lineRule="auto"/>
        <w:jc w:val="both"/>
        <w:rPr>
          <w:color w:val="000000"/>
        </w:rPr>
      </w:pPr>
      <w:r>
        <w:rPr>
          <w:color w:val="000000"/>
        </w:rPr>
        <w:t>Dans le cas de l’Australie, les feux de brousses dus à des sécheresses importantes ont été dévastateurs, avec des implications sur la couche d’ozone et sur l’augmentation de la température au niveau de la stratosphère</w:t>
      </w:r>
      <w:r>
        <w:rPr>
          <w:color w:val="000000"/>
          <w:vertAlign w:val="superscript"/>
        </w:rPr>
        <w:footnoteReference w:id="2"/>
      </w:r>
      <w:r>
        <w:rPr>
          <w:color w:val="000000"/>
        </w:rPr>
        <w:t>, ces deux facteurs étant impliqués dans le climat. Les conséquences économiques pour l’Australie sont importantes avec une baisse du PIB comprise entre 0.2 et 0.5 points pour la saison 2019-2020</w:t>
      </w:r>
      <w:r>
        <w:rPr>
          <w:color w:val="000000"/>
          <w:vertAlign w:val="superscript"/>
        </w:rPr>
        <w:footnoteReference w:id="3"/>
      </w:r>
      <w:r>
        <w:rPr>
          <w:color w:val="000000"/>
        </w:rPr>
        <w:t>. En termes de valeur, les dommages causés par ces incendies sont estimés à 5 milliards de dollars (AUS).</w:t>
      </w:r>
    </w:p>
    <w:p w14:paraId="2B3B5D25" w14:textId="77777777" w:rsidR="00A57A64" w:rsidRDefault="00A57A64">
      <w:pPr>
        <w:pBdr>
          <w:top w:val="nil"/>
          <w:left w:val="nil"/>
          <w:bottom w:val="nil"/>
          <w:right w:val="nil"/>
          <w:between w:val="nil"/>
        </w:pBdr>
        <w:spacing w:after="0" w:line="240" w:lineRule="auto"/>
        <w:jc w:val="both"/>
        <w:rPr>
          <w:color w:val="000000"/>
        </w:rPr>
      </w:pPr>
    </w:p>
    <w:p w14:paraId="1F712717" w14:textId="77777777" w:rsidR="00A57A64" w:rsidRDefault="006839AA">
      <w:pPr>
        <w:pBdr>
          <w:top w:val="nil"/>
          <w:left w:val="nil"/>
          <w:bottom w:val="nil"/>
          <w:right w:val="nil"/>
          <w:between w:val="nil"/>
        </w:pBdr>
        <w:spacing w:after="0" w:line="240" w:lineRule="auto"/>
        <w:jc w:val="both"/>
        <w:rPr>
          <w:color w:val="000000"/>
        </w:rPr>
      </w:pPr>
      <w:r>
        <w:rPr>
          <w:color w:val="000000"/>
        </w:rPr>
        <w:t>En conséquence, pouvoir prédire la pluie en Australie est un facteur majeur dans la propension au risque d’incendies.</w:t>
      </w:r>
    </w:p>
    <w:p w14:paraId="52F55E3E" w14:textId="77777777" w:rsidR="00A57A64" w:rsidRDefault="00A57A64">
      <w:pPr>
        <w:pBdr>
          <w:top w:val="nil"/>
          <w:left w:val="nil"/>
          <w:bottom w:val="nil"/>
          <w:right w:val="nil"/>
          <w:between w:val="nil"/>
        </w:pBdr>
        <w:spacing w:after="0" w:line="240" w:lineRule="auto"/>
        <w:jc w:val="both"/>
        <w:rPr>
          <w:color w:val="000000"/>
        </w:rPr>
      </w:pPr>
    </w:p>
    <w:p w14:paraId="2A2D55E7" w14:textId="77777777" w:rsidR="00A57A64" w:rsidRDefault="006839AA">
      <w:pPr>
        <w:pBdr>
          <w:top w:val="nil"/>
          <w:left w:val="nil"/>
          <w:bottom w:val="nil"/>
          <w:right w:val="nil"/>
          <w:between w:val="nil"/>
        </w:pBdr>
        <w:spacing w:after="0" w:line="240" w:lineRule="auto"/>
        <w:jc w:val="both"/>
        <w:rPr>
          <w:color w:val="000000"/>
        </w:rPr>
      </w:pPr>
      <w:r>
        <w:rPr>
          <w:color w:val="000000"/>
        </w:rPr>
        <w:t>Il existe plusieurs types de climats en Australie, impliquant différents types de pluie pouvant se former. En effet, la forme la plus importante et la plus dominante est </w:t>
      </w:r>
      <w:r>
        <w:rPr>
          <w:b/>
          <w:color w:val="000000"/>
        </w:rPr>
        <w:t>la pluie convective</w:t>
      </w:r>
      <w:r>
        <w:rPr>
          <w:color w:val="000000"/>
        </w:rPr>
        <w:t>. Celle-ci se retrouve dans les régions de hautes latitudes, avec des climats tropicaux et subtropicaux. Cette forme de pluie est généralement accompagnée d’orages.</w:t>
      </w:r>
    </w:p>
    <w:p w14:paraId="28454F8B"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conventionnelle</w:t>
      </w:r>
      <w:r>
        <w:rPr>
          <w:color w:val="000000"/>
        </w:rPr>
        <w:t xml:space="preserve"> est un type de pluie qui est affecté par les montagnes et les régions montagneuses ; car c'est la forme de pluie la plus dominante et elle dépend de la latitude (Collier, 2003). La formation des précipitations conventionnelles se produit lorsque l'air à la surface de la terre devient intense par la chaleur du soleil. L'air chaud est plus léger que l'air frais, il s'évapore donc de la surface de </w:t>
      </w:r>
      <w:r>
        <w:rPr>
          <w:color w:val="000000"/>
        </w:rPr>
        <w:lastRenderedPageBreak/>
        <w:t>la terre et forme des nuages dans l'atmosphère. Plus les vapeurs d'eau s'élèvent, plus ces vapeurs se déplacent progressivement vers le haut vers la zone d'air convergent et forment des nuages épais et lourds. Les nuages lourds et instables montent encore et l'instabilité de ces nuages les oblige alors à retomber à la surface de la terre sous forme de pluie conventionnelle (</w:t>
      </w:r>
      <w:proofErr w:type="spellStart"/>
      <w:r>
        <w:rPr>
          <w:color w:val="000000"/>
        </w:rPr>
        <w:t>Selase</w:t>
      </w:r>
      <w:proofErr w:type="spellEnd"/>
      <w:r>
        <w:rPr>
          <w:color w:val="000000"/>
        </w:rPr>
        <w:t xml:space="preserve">, </w:t>
      </w:r>
      <w:proofErr w:type="spellStart"/>
      <w:r>
        <w:rPr>
          <w:color w:val="000000"/>
        </w:rPr>
        <w:t>Agyimpomaa</w:t>
      </w:r>
      <w:proofErr w:type="spellEnd"/>
      <w:r>
        <w:rPr>
          <w:color w:val="000000"/>
        </w:rPr>
        <w:t xml:space="preserve">, </w:t>
      </w:r>
      <w:proofErr w:type="spellStart"/>
      <w:r>
        <w:rPr>
          <w:color w:val="000000"/>
        </w:rPr>
        <w:t>Selasi</w:t>
      </w:r>
      <w:proofErr w:type="spellEnd"/>
      <w:r>
        <w:rPr>
          <w:color w:val="000000"/>
        </w:rPr>
        <w:t xml:space="preserve">, &amp; </w:t>
      </w:r>
      <w:proofErr w:type="spellStart"/>
      <w:r>
        <w:rPr>
          <w:color w:val="000000"/>
        </w:rPr>
        <w:t>Hakii</w:t>
      </w:r>
      <w:proofErr w:type="spellEnd"/>
      <w:r>
        <w:rPr>
          <w:color w:val="000000"/>
        </w:rPr>
        <w:t xml:space="preserve">, </w:t>
      </w:r>
      <w:proofErr w:type="spellStart"/>
      <w:r>
        <w:rPr>
          <w:color w:val="000000"/>
        </w:rPr>
        <w:t>Precipitation</w:t>
      </w:r>
      <w:proofErr w:type="spellEnd"/>
      <w:r>
        <w:rPr>
          <w:color w:val="000000"/>
        </w:rPr>
        <w:t xml:space="preserve"> and </w:t>
      </w:r>
      <w:proofErr w:type="spellStart"/>
      <w:r>
        <w:rPr>
          <w:color w:val="000000"/>
        </w:rPr>
        <w:t>Rainfall</w:t>
      </w:r>
      <w:proofErr w:type="spellEnd"/>
      <w:r>
        <w:rPr>
          <w:color w:val="000000"/>
        </w:rPr>
        <w:t xml:space="preserve"> Types </w:t>
      </w:r>
      <w:proofErr w:type="spellStart"/>
      <w:r>
        <w:rPr>
          <w:color w:val="000000"/>
        </w:rPr>
        <w:t>with</w:t>
      </w:r>
      <w:proofErr w:type="spellEnd"/>
      <w:r>
        <w:rPr>
          <w:color w:val="000000"/>
        </w:rPr>
        <w:t xml:space="preserve"> </w:t>
      </w:r>
      <w:proofErr w:type="spellStart"/>
      <w:r>
        <w:rPr>
          <w:color w:val="000000"/>
        </w:rPr>
        <w:t>Their</w:t>
      </w:r>
      <w:proofErr w:type="spellEnd"/>
      <w:r>
        <w:rPr>
          <w:color w:val="000000"/>
        </w:rPr>
        <w:t xml:space="preserve"> </w:t>
      </w:r>
      <w:proofErr w:type="spellStart"/>
      <w:r>
        <w:rPr>
          <w:color w:val="000000"/>
        </w:rPr>
        <w:t>Characteristic</w:t>
      </w:r>
      <w:proofErr w:type="spellEnd"/>
      <w:r>
        <w:rPr>
          <w:color w:val="000000"/>
        </w:rPr>
        <w:t xml:space="preserve"> </w:t>
      </w:r>
      <w:proofErr w:type="spellStart"/>
      <w:r>
        <w:rPr>
          <w:color w:val="000000"/>
        </w:rPr>
        <w:t>Features</w:t>
      </w:r>
      <w:proofErr w:type="spellEnd"/>
      <w:r>
        <w:rPr>
          <w:color w:val="000000"/>
        </w:rPr>
        <w:t>, 2015).</w:t>
      </w:r>
    </w:p>
    <w:p w14:paraId="06094C0F"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orographique</w:t>
      </w:r>
      <w:r>
        <w:rPr>
          <w:color w:val="000000"/>
        </w:rPr>
        <w:t xml:space="preserve"> est la forme de pluie formée par l'air humide que l'on peut généralement observer au-dessus des montagnes. L'air humide au-dessus des montagnes est évaporé ou soulevé vers le haut. Lorsque l'air humide est soulevé et atteint un certain niveau, il se refroidit ; les nuages orographiques se forment puis se condensent et forment la précipitation. La pluviométrie orographique est formée par les terres de latitude moyenne comme celle à grandes montagnes (Gray &amp; </w:t>
      </w:r>
      <w:proofErr w:type="spellStart"/>
      <w:r>
        <w:rPr>
          <w:color w:val="000000"/>
        </w:rPr>
        <w:t>Seed</w:t>
      </w:r>
      <w:proofErr w:type="spellEnd"/>
      <w:r>
        <w:rPr>
          <w:color w:val="000000"/>
        </w:rPr>
        <w:t>, 2006). La pluie orographique a de minuscules gouttes d'eau qui se condensent. Ces petites gouttes d'eau des nuages, puis ces petits nuages se rassemblent pour former de plus gros nuages. Ces nuages se transforment également en neige au bout d'un certain temps (Jr., 2012). Les précipitations orographiques sont observées sur les montagnes des latitudes moyennes avec un axe perpendiculaire à la direction du vent dominant. Ces directions provoquent des transitions abruptes des précipitations et pourraient être mieux observées avec deux chaînes adjacentes de la montagne pour faire circuler davantage l'air humide. Les plus stables et ceux-ci sont expérimentés principalement dans l'après-midi des étés avec des orages dynamiques. La formation discrète de précipitations orographiques est parfois également observée sur les petites montagnes (Roe, 2005). Les précipitations orographiques sont dues au soulèvement de masses d'air par le vent (Smith &amp; Evans, 2007).</w:t>
      </w:r>
    </w:p>
    <w:p w14:paraId="2DB796A5"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cyclonique ou frontale</w:t>
      </w:r>
      <w:r>
        <w:rPr>
          <w:color w:val="000000"/>
        </w:rPr>
        <w:t xml:space="preserve"> est le dernier et troisième type de pluie. Le cyclonique par son nom représente la tempête et se produit lorsque les masses d'air aux caractéristiques distinctes entrent en collision les unes avec les autres. La collision de l'air léger qui est chaud et de l'air froid qui est lourd se produit ; l'air froid favorise l'air chaud car il est plus léger à monter. L'air ascendant se refroidit en formant des vapeurs d'eau. Le processus de condensation initie et forme les nuages (Thatcher, </w:t>
      </w:r>
      <w:proofErr w:type="spellStart"/>
      <w:r>
        <w:rPr>
          <w:color w:val="000000"/>
        </w:rPr>
        <w:t>Takayabu</w:t>
      </w:r>
      <w:proofErr w:type="spellEnd"/>
      <w:r>
        <w:rPr>
          <w:color w:val="000000"/>
        </w:rPr>
        <w:t xml:space="preserve">, Yokoyama, &amp; Pu, 2012). La formation de nuages devient lourde lorsqu'ils rencontrent d'autres nuages et ces nuages lourds deviennent instables et retombent sur la terre sous forme de précipitations cycloniques. Les précipitations cycloniques sont courantes dans les zones tropicales avec 23% de degrés de latitude nord et sud de l'équateur avec la latitude de la zone tempérée de 66% degrés nord et sud. C'est la raison pour laquelle elle est également connue sous le nom de pluie frontale (Thatcher, </w:t>
      </w:r>
      <w:proofErr w:type="spellStart"/>
      <w:r>
        <w:rPr>
          <w:color w:val="000000"/>
        </w:rPr>
        <w:t>Takayabu</w:t>
      </w:r>
      <w:proofErr w:type="spellEnd"/>
      <w:r>
        <w:rPr>
          <w:color w:val="000000"/>
        </w:rPr>
        <w:t xml:space="preserve">, Yokoyama et Pu, 2012). Les précipitations frontales/cycloniques ont une période et un moment spécifiques où elles sont plus dominantes et les précipitations sont plus rapides et concentrées. La pluie cyclonique/frontale peut avoir des précipitations prolongées qui pourraient être prolongées et garder le temps humide pendant des journées entières. C'est une distribution de type </w:t>
      </w:r>
      <w:proofErr w:type="spellStart"/>
      <w:r>
        <w:rPr>
          <w:color w:val="000000"/>
        </w:rPr>
        <w:t>lognormal</w:t>
      </w:r>
      <w:proofErr w:type="spellEnd"/>
      <w:r>
        <w:rPr>
          <w:color w:val="000000"/>
        </w:rPr>
        <w:t xml:space="preserve"> et sa distribution dépend de la zone de précipitation (Cheng &amp; Qi, 2001).</w:t>
      </w:r>
    </w:p>
    <w:p w14:paraId="771AFE72"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répartition des formes de précipitations en Australie</w:t>
      </w:r>
      <w:r>
        <w:rPr>
          <w:color w:val="000000"/>
        </w:rPr>
        <w:t> :</w:t>
      </w:r>
    </w:p>
    <w:p w14:paraId="61A058B1"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convective est la forme la plus courante, en particulier dans les régions tropicales et subtropicales du nord et de l'est du pays. Les orages convectifs sont fréquents pendant la saison des pluies (de novembre à avril) et peuvent être très intenses, avec de fortes pluies, des éclairs et des vents violents.</w:t>
      </w:r>
    </w:p>
    <w:p w14:paraId="5F77731D"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 xml:space="preserve">La pluie conventionnelle est également assez courante, en particulier dans les régions de haute altitude et de montagne. Cette forme de précipitation se produit lorsque l'air chaud à la surface de la terre est soulevé par le soleil et forme des nuages dans l'atmosphère. Lorsque ces nuages </w:t>
      </w:r>
      <w:r>
        <w:rPr>
          <w:color w:val="000000"/>
        </w:rPr>
        <w:lastRenderedPageBreak/>
        <w:t>deviennent assez lourds et instables, ils se déplacent vers le bas et tombent sous forme de pluie conventionnelle</w:t>
      </w:r>
    </w:p>
    <w:p w14:paraId="04880032"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orographique est principalement observée dans les régions de montagne et de haute altitude, en particulier dans les États de Victoria et de Nouvelle-Galles du Sud. Cette forme de pluie se produit lorsque l'air humide est soulevé par les montagnes et se refroidit, formant des nuages qui se condensent et tombent sous forme de pluie.</w:t>
      </w:r>
    </w:p>
    <w:p w14:paraId="707C3DC7"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cyclonique ou frontale est principalement observée dans les régions côtières, en particulier dans le nord et l'est du pays. Cette forme de pluie se produit lorsque deux masses d'air de caractéristiques différentes entrent en collision, soulevant l'air chaud et formant des nuages qui se condensent et tombent sous forme de pluie. Les cyclones tropicaux sont également une source fréquente de pluie cyclonique en Australie, en particulier dans le nord du pays.</w:t>
      </w:r>
    </w:p>
    <w:p w14:paraId="695ADD4C"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En résumé, la proportion de pluie reçue en Australie dépend de la région et de la période de l'année, mais la pluie convective est généralement la forme la plus courante de précipitation dans les régions tropicales et subtropicales, tandis que la pluie conventionnelle et orographique sont plus courantes dans les régions de montagne et de haute altitude, et la pluie cyclonique est principalement observée dans les régions côtières.</w:t>
      </w:r>
    </w:p>
    <w:p w14:paraId="5DE89CED" w14:textId="77777777" w:rsidR="00A57A64" w:rsidRDefault="006839AA">
      <w:pPr>
        <w:pBdr>
          <w:top w:val="nil"/>
          <w:left w:val="nil"/>
          <w:bottom w:val="nil"/>
          <w:right w:val="nil"/>
          <w:between w:val="nil"/>
        </w:pBdr>
        <w:spacing w:line="240" w:lineRule="auto"/>
        <w:jc w:val="both"/>
        <w:rPr>
          <w:color w:val="000000"/>
        </w:rPr>
      </w:pPr>
      <w:r>
        <w:rPr>
          <w:color w:val="000000"/>
        </w:rPr>
        <w:t>En Australie, le régime des précipitations est fortement lié aux saisons. Comparée aux autres masses continentales, l'Australie est l'une des plus arides. </w:t>
      </w:r>
      <w:r>
        <w:rPr>
          <w:b/>
          <w:color w:val="000000"/>
        </w:rPr>
        <w:t>Plus de 80 % de sa surface connaît une pluviométrie annuelle inférieure à 600 millimètres</w:t>
      </w:r>
      <w:r>
        <w:rPr>
          <w:color w:val="000000"/>
        </w:rPr>
        <w:t xml:space="preserve"> En passant à un autre extrême, certaines côtes nord du Queensland ont des moyennes annuelles de plus de 4 000 mm, le record australien de 12 461 mm ayant été atteint en 2000 au sommet du Mount </w:t>
      </w:r>
      <w:proofErr w:type="spellStart"/>
      <w:r>
        <w:rPr>
          <w:color w:val="000000"/>
        </w:rPr>
        <w:t>Bellenden</w:t>
      </w:r>
      <w:proofErr w:type="spellEnd"/>
      <w:r>
        <w:rPr>
          <w:color w:val="000000"/>
        </w:rPr>
        <w:t xml:space="preserve"> Ker, qui possède aussi depuis 1986 le record mondial de précipitations en 8 jours avec 3 847 </w:t>
      </w:r>
      <w:proofErr w:type="spellStart"/>
      <w:r>
        <w:rPr>
          <w:color w:val="000000"/>
        </w:rPr>
        <w:t>mm.</w:t>
      </w:r>
      <w:proofErr w:type="spellEnd"/>
    </w:p>
    <w:p w14:paraId="3FD914A7"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En Australie, les précipitations varient considérablement d'une région à l'autre en raison de facteurs tels que la distance de la côte, l'altitude et la proximité de zones montagneuses.</w:t>
      </w:r>
    </w:p>
    <w:p w14:paraId="05FA1B5F"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Cependant, en général, l'Australie est un pays à précipitations relativement faibles, avec une moyenne annuelle de pluie inférieure à 600 mm pour la plupart des régions.</w:t>
      </w:r>
    </w:p>
    <w:p w14:paraId="66F8B0AD"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En général, les précipitations sont plus élevées dans les régions côtières et les zones montagneuses et plus faibles dans les régions intérieures et désertiques.</w:t>
      </w:r>
    </w:p>
    <w:p w14:paraId="6D9EBA48" w14:textId="77777777" w:rsidR="00A57A64" w:rsidRDefault="006839AA">
      <w:pPr>
        <w:pBdr>
          <w:top w:val="nil"/>
          <w:left w:val="nil"/>
          <w:bottom w:val="nil"/>
          <w:right w:val="nil"/>
          <w:between w:val="nil"/>
        </w:pBdr>
        <w:spacing w:line="240" w:lineRule="auto"/>
        <w:jc w:val="both"/>
        <w:rPr>
          <w:color w:val="000000"/>
        </w:rPr>
      </w:pPr>
      <w:r>
        <w:rPr>
          <w:color w:val="000000"/>
        </w:rPr>
        <w:t>La moyenne de la quantité de pluie varie en fonction de la saison, avec une moyenne plus élevée en été et en automne et une moyenne plus faible au printemps et en hiver. La pluie peut varier considérablement d'un mois à l'autre, même au sein de la même saison.</w:t>
      </w:r>
    </w:p>
    <w:p w14:paraId="7D5D4966" w14:textId="77777777" w:rsidR="00A57A64" w:rsidRDefault="006839AA">
      <w:pPr>
        <w:rPr>
          <w:color w:val="000000"/>
        </w:rPr>
      </w:pPr>
      <w:r>
        <w:br w:type="page"/>
      </w:r>
    </w:p>
    <w:p w14:paraId="7ED5C7F6" w14:textId="77777777" w:rsidR="00A57A64" w:rsidRDefault="006839AA">
      <w:pPr>
        <w:pStyle w:val="Heading2"/>
        <w:numPr>
          <w:ilvl w:val="1"/>
          <w:numId w:val="3"/>
        </w:numPr>
      </w:pPr>
      <w:bookmarkStart w:id="27" w:name="_Toc136266653"/>
      <w:r>
        <w:lastRenderedPageBreak/>
        <w:t>Objectifs</w:t>
      </w:r>
      <w:bookmarkEnd w:id="27"/>
    </w:p>
    <w:p w14:paraId="6A651696" w14:textId="77777777" w:rsidR="00A57A64" w:rsidRDefault="00A57A64">
      <w:pPr>
        <w:rPr>
          <w:color w:val="000000"/>
        </w:rPr>
      </w:pPr>
    </w:p>
    <w:p w14:paraId="432059D3" w14:textId="77777777" w:rsidR="00A57A64" w:rsidRDefault="006839AA">
      <w:pPr>
        <w:jc w:val="both"/>
        <w:rPr>
          <w:color w:val="000000"/>
        </w:rPr>
      </w:pPr>
      <w:r>
        <w:rPr>
          <w:color w:val="000000"/>
        </w:rPr>
        <w:t>Les principaux objectifs que nous souhaitons atteindre lors de ce projet sont les suivants :</w:t>
      </w:r>
    </w:p>
    <w:p w14:paraId="4B22CB9E" w14:textId="77777777" w:rsidR="00A57A64" w:rsidRDefault="006839AA">
      <w:pPr>
        <w:numPr>
          <w:ilvl w:val="0"/>
          <w:numId w:val="5"/>
        </w:numPr>
        <w:pBdr>
          <w:top w:val="nil"/>
          <w:left w:val="nil"/>
          <w:bottom w:val="nil"/>
          <w:right w:val="nil"/>
          <w:between w:val="nil"/>
        </w:pBdr>
        <w:spacing w:after="0"/>
        <w:jc w:val="both"/>
        <w:rPr>
          <w:color w:val="000000"/>
        </w:rPr>
      </w:pPr>
      <w:r>
        <w:rPr>
          <w:b/>
          <w:color w:val="000000"/>
        </w:rPr>
        <w:t>Obtenir un jeu de données exploitables, permettant la création d’un ou plusieurs modèles de prédiction de pluie en Australie</w:t>
      </w:r>
      <w:r>
        <w:rPr>
          <w:color w:val="000000"/>
        </w:rPr>
        <w:t> ;</w:t>
      </w:r>
    </w:p>
    <w:p w14:paraId="10EA4FAE" w14:textId="77777777" w:rsidR="00A57A64" w:rsidRDefault="006839AA">
      <w:pPr>
        <w:numPr>
          <w:ilvl w:val="0"/>
          <w:numId w:val="5"/>
        </w:numPr>
        <w:pBdr>
          <w:top w:val="nil"/>
          <w:left w:val="nil"/>
          <w:bottom w:val="nil"/>
          <w:right w:val="nil"/>
          <w:between w:val="nil"/>
        </w:pBdr>
        <w:jc w:val="both"/>
        <w:rPr>
          <w:b/>
          <w:color w:val="000000"/>
        </w:rPr>
      </w:pPr>
      <w:r>
        <w:rPr>
          <w:b/>
          <w:color w:val="000000"/>
        </w:rPr>
        <w:t>Utiliser ces données et ces modèles afin de prédire les précipitations sur les 10 prochaines années (à préciser au fur et à mesure du projet).</w:t>
      </w:r>
    </w:p>
    <w:p w14:paraId="07FF938A" w14:textId="77777777" w:rsidR="00A57A64" w:rsidRDefault="006839AA">
      <w:pPr>
        <w:pBdr>
          <w:top w:val="nil"/>
          <w:left w:val="nil"/>
          <w:bottom w:val="nil"/>
          <w:right w:val="nil"/>
          <w:between w:val="nil"/>
        </w:pBdr>
        <w:tabs>
          <w:tab w:val="center" w:pos="4680"/>
          <w:tab w:val="right" w:pos="9360"/>
        </w:tabs>
        <w:spacing w:after="0" w:line="240" w:lineRule="auto"/>
        <w:jc w:val="both"/>
        <w:rPr>
          <w:color w:val="000000"/>
        </w:rPr>
      </w:pPr>
      <w:r>
        <w:rPr>
          <w:color w:val="000000"/>
        </w:rPr>
        <w:t>Par rapport à la problématique proposée, voici l’expertise de chaque membre du groupe :</w:t>
      </w:r>
    </w:p>
    <w:p w14:paraId="72CBD9FD"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AYADI Ben-</w:t>
      </w:r>
      <w:proofErr w:type="spellStart"/>
      <w:r>
        <w:rPr>
          <w:color w:val="000000"/>
        </w:rPr>
        <w:t>Mekki</w:t>
      </w:r>
      <w:proofErr w:type="spellEnd"/>
      <w:r>
        <w:t xml:space="preserve"> : travaille à l’Institut de Radioprotection et de Sûreté Nucléaire, notamment dans le bureau de modélisation de dispersion de rejets accidentels de radionucléides dans l’atmosphère en lien avec les prévisions météorologiques fournies par Météo France (modèle ARPEGE).</w:t>
      </w:r>
    </w:p>
    <w:p w14:paraId="1176BC58" w14:textId="77777777" w:rsidR="00A57A64" w:rsidRDefault="00A57A64">
      <w:pPr>
        <w:pBdr>
          <w:top w:val="nil"/>
          <w:left w:val="nil"/>
          <w:bottom w:val="nil"/>
          <w:right w:val="nil"/>
          <w:between w:val="nil"/>
        </w:pBdr>
        <w:tabs>
          <w:tab w:val="center" w:pos="4680"/>
          <w:tab w:val="right" w:pos="9360"/>
        </w:tabs>
        <w:spacing w:after="0" w:line="240" w:lineRule="auto"/>
        <w:ind w:left="775"/>
        <w:jc w:val="both"/>
        <w:rPr>
          <w:color w:val="000000"/>
        </w:rPr>
      </w:pPr>
    </w:p>
    <w:p w14:paraId="13243225"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BICAKCI Alain</w:t>
      </w:r>
      <w:r>
        <w:t xml:space="preserve"> : Ingénieur production à BPCE IT, j’occupe principalement le rôle de data </w:t>
      </w:r>
      <w:proofErr w:type="spellStart"/>
      <w:r>
        <w:t>analyst</w:t>
      </w:r>
      <w:proofErr w:type="spellEnd"/>
      <w:r>
        <w:t>, pas d’activité liée à la météo. J’ai des connaissances de base sur les phénomènes météorologiques courants, prévision du temps, les fonds froids et chauds, les précipitations et les vents. Familier également sur les tendances à long terme, telles que les changements et les catastrophes climatiques.</w:t>
      </w:r>
    </w:p>
    <w:p w14:paraId="6EA4756D" w14:textId="77777777" w:rsidR="00A57A64" w:rsidRDefault="00A57A64">
      <w:pPr>
        <w:pBdr>
          <w:top w:val="nil"/>
          <w:left w:val="nil"/>
          <w:bottom w:val="nil"/>
          <w:right w:val="nil"/>
          <w:between w:val="nil"/>
        </w:pBdr>
        <w:tabs>
          <w:tab w:val="center" w:pos="4680"/>
          <w:tab w:val="right" w:pos="9360"/>
        </w:tabs>
        <w:spacing w:after="0" w:line="240" w:lineRule="auto"/>
        <w:jc w:val="both"/>
        <w:rPr>
          <w:color w:val="000000"/>
        </w:rPr>
      </w:pPr>
    </w:p>
    <w:p w14:paraId="3639DB72"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LEVÊQUE Jonas : Utilisation de données géolocalisées avec ArcGIS, sur la thématique de la qualité de l’eau aux US. Interactions avec des amis/collègues sur l’évaporation et les réserves d’eau dans le monde en 2014-2019, mais pas dans le cadre de ce projet.</w:t>
      </w:r>
    </w:p>
    <w:p w14:paraId="64A48033" w14:textId="77777777" w:rsidR="00A57A64" w:rsidRDefault="00A57A64">
      <w:pPr>
        <w:pBdr>
          <w:top w:val="nil"/>
          <w:left w:val="nil"/>
          <w:bottom w:val="nil"/>
          <w:right w:val="nil"/>
          <w:between w:val="nil"/>
        </w:pBdr>
        <w:tabs>
          <w:tab w:val="center" w:pos="4680"/>
          <w:tab w:val="right" w:pos="9360"/>
        </w:tabs>
        <w:spacing w:after="0" w:line="240" w:lineRule="auto"/>
        <w:jc w:val="both"/>
        <w:rPr>
          <w:color w:val="000000"/>
        </w:rPr>
      </w:pPr>
    </w:p>
    <w:p w14:paraId="15D711ED"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pPr>
      <w:r>
        <w:rPr>
          <w:color w:val="000000"/>
        </w:rPr>
        <w:t>SIMON Samuel</w:t>
      </w:r>
      <w:r>
        <w:t xml:space="preserve"> : travaille à l’ingénierie de maintenance RATP, en particulier, sur la déformation des voies pendant les périodes de canicule. Contacts fréquents avec la société </w:t>
      </w:r>
      <w:proofErr w:type="spellStart"/>
      <w:r>
        <w:t>Metigate</w:t>
      </w:r>
      <w:proofErr w:type="spellEnd"/>
      <w:r>
        <w:t xml:space="preserve"> qui a développé un modèle prédictif de la température du rail en fonction des conditions météo.</w:t>
      </w:r>
    </w:p>
    <w:p w14:paraId="76D76C10" w14:textId="77777777" w:rsidR="00A57A64" w:rsidRDefault="00A57A64">
      <w:pPr>
        <w:rPr>
          <w:rFonts w:ascii="Times New Roman" w:eastAsia="Times New Roman" w:hAnsi="Times New Roman" w:cs="Times New Roman"/>
          <w:sz w:val="24"/>
          <w:szCs w:val="24"/>
        </w:rPr>
      </w:pPr>
    </w:p>
    <w:p w14:paraId="4159A024" w14:textId="77777777" w:rsidR="00A57A64" w:rsidRDefault="006839AA">
      <w:pPr>
        <w:pStyle w:val="Heading2"/>
        <w:numPr>
          <w:ilvl w:val="1"/>
          <w:numId w:val="3"/>
        </w:numPr>
      </w:pPr>
      <w:bookmarkStart w:id="28" w:name="_Toc136266654"/>
      <w:r>
        <w:t>Compréhension et manipulation des données</w:t>
      </w:r>
      <w:bookmarkEnd w:id="28"/>
    </w:p>
    <w:p w14:paraId="26616883" w14:textId="77777777" w:rsidR="00A57A64" w:rsidRDefault="006839AA">
      <w:pPr>
        <w:pStyle w:val="Heading3"/>
        <w:numPr>
          <w:ilvl w:val="2"/>
          <w:numId w:val="3"/>
        </w:numPr>
      </w:pPr>
      <w:bookmarkStart w:id="29" w:name="_Toc136266655"/>
      <w:r>
        <w:t>Cadre</w:t>
      </w:r>
      <w:bookmarkEnd w:id="29"/>
    </w:p>
    <w:p w14:paraId="01F31E7E" w14:textId="77777777" w:rsidR="00A57A64" w:rsidRDefault="006839AA">
      <w:pPr>
        <w:jc w:val="both"/>
      </w:pPr>
      <w:r>
        <w:t>Le jeu de données que nous avons acquis provient de la plateforme gratuite KAGGLE</w:t>
      </w:r>
      <w:r>
        <w:rPr>
          <w:vertAlign w:val="superscript"/>
        </w:rPr>
        <w:footnoteReference w:id="4"/>
      </w:r>
      <w:r>
        <w:t xml:space="preserve"> contenant de multiples jeux de données. Le jeu de données sélectionné est WeatherAUS.csv. Il contient 145 460 lignes pour 23 colonnes (variables). Au total, 45 villes australiennes (points de relevés météorologiques) sont présentes dans le </w:t>
      </w:r>
      <w:proofErr w:type="spellStart"/>
      <w:r>
        <w:t>dataset</w:t>
      </w:r>
      <w:proofErr w:type="spellEnd"/>
      <w:r>
        <w:t>. Plusieurs variables sont proposées afin de prédire l’occurrence de la pluie, sur une période de Janvier 2007 à Juin 2017 (voir figure suivante).</w:t>
      </w:r>
    </w:p>
    <w:p w14:paraId="411280D6" w14:textId="77777777" w:rsidR="00FD1FCD" w:rsidRDefault="006839AA" w:rsidP="00FD1FCD">
      <w:pPr>
        <w:keepNext/>
        <w:jc w:val="center"/>
      </w:pPr>
      <w:r>
        <w:rPr>
          <w:noProof/>
        </w:rPr>
        <w:lastRenderedPageBreak/>
        <w:drawing>
          <wp:inline distT="0" distB="0" distL="0" distR="0" wp14:anchorId="33EEA6D6" wp14:editId="6583403F">
            <wp:extent cx="5943600" cy="31623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1" b="757"/>
                    <a:stretch>
                      <a:fillRect/>
                    </a:stretch>
                  </pic:blipFill>
                  <pic:spPr>
                    <a:xfrm>
                      <a:off x="0" y="0"/>
                      <a:ext cx="5943600" cy="3162300"/>
                    </a:xfrm>
                    <a:prstGeom prst="rect">
                      <a:avLst/>
                    </a:prstGeom>
                    <a:ln/>
                  </pic:spPr>
                </pic:pic>
              </a:graphicData>
            </a:graphic>
          </wp:inline>
        </w:drawing>
      </w:r>
    </w:p>
    <w:p w14:paraId="66E58463" w14:textId="7D4EB99F" w:rsidR="00A57A64" w:rsidRDefault="00FD1FCD" w:rsidP="00FD1FCD">
      <w:pPr>
        <w:pStyle w:val="Caption"/>
        <w:jc w:val="center"/>
      </w:pPr>
      <w:r>
        <w:t xml:space="preserve">Figure </w:t>
      </w:r>
      <w:fldSimple w:instr=" SEQ Figure \* ARABIC ">
        <w:r w:rsidR="00075737">
          <w:rPr>
            <w:noProof/>
          </w:rPr>
          <w:t>1</w:t>
        </w:r>
      </w:fldSimple>
      <w:r>
        <w:t xml:space="preserve"> : </w:t>
      </w:r>
      <w:r>
        <w:rPr>
          <w:color w:val="44546A"/>
        </w:rPr>
        <w:t>Localisation des villes et types de climat</w:t>
      </w:r>
    </w:p>
    <w:p w14:paraId="4E4F1FCA" w14:textId="77777777" w:rsidR="00A57A64" w:rsidRDefault="006839AA">
      <w:r>
        <w:t>Les types de climat sont répertoriés à partir de la carte suivante :</w:t>
      </w:r>
    </w:p>
    <w:p w14:paraId="7851B567" w14:textId="77777777" w:rsidR="00FD1FCD" w:rsidRDefault="006839AA" w:rsidP="00FD1FCD">
      <w:pPr>
        <w:keepNext/>
        <w:jc w:val="center"/>
      </w:pPr>
      <w:r>
        <w:rPr>
          <w:noProof/>
        </w:rPr>
        <w:drawing>
          <wp:inline distT="0" distB="0" distL="0" distR="0" wp14:anchorId="7744AF4A" wp14:editId="21059422">
            <wp:extent cx="3742880" cy="339378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742880" cy="3393784"/>
                    </a:xfrm>
                    <a:prstGeom prst="rect">
                      <a:avLst/>
                    </a:prstGeom>
                    <a:ln/>
                  </pic:spPr>
                </pic:pic>
              </a:graphicData>
            </a:graphic>
          </wp:inline>
        </w:drawing>
      </w:r>
    </w:p>
    <w:p w14:paraId="4C8354E2" w14:textId="2124F601" w:rsidR="00A57A64" w:rsidRDefault="00FD1FCD" w:rsidP="00FD1FCD">
      <w:pPr>
        <w:pStyle w:val="Caption"/>
        <w:jc w:val="center"/>
      </w:pPr>
      <w:r>
        <w:t xml:space="preserve">Figure </w:t>
      </w:r>
      <w:fldSimple w:instr=" SEQ Figure \* ARABIC ">
        <w:r w:rsidR="00075737">
          <w:rPr>
            <w:noProof/>
          </w:rPr>
          <w:t>2</w:t>
        </w:r>
      </w:fldSimple>
      <w:r>
        <w:t> :</w:t>
      </w:r>
      <w:r w:rsidRPr="00FD1FCD">
        <w:rPr>
          <w:color w:val="44546A"/>
        </w:rPr>
        <w:t xml:space="preserve"> </w:t>
      </w:r>
      <w:r>
        <w:rPr>
          <w:color w:val="44546A"/>
        </w:rPr>
        <w:t>Différents climats en Australie</w:t>
      </w:r>
    </w:p>
    <w:p w14:paraId="21122018" w14:textId="77777777" w:rsidR="00A57A64" w:rsidRDefault="006839AA">
      <w:r>
        <w:t>Il est également possible d’utiliser la classification selon Koppen-Geiger sur les différents types de climats.</w:t>
      </w:r>
    </w:p>
    <w:p w14:paraId="4F65EA9F" w14:textId="77777777" w:rsidR="00A57A64" w:rsidRDefault="006839AA">
      <w:pPr>
        <w:pStyle w:val="Heading3"/>
        <w:numPr>
          <w:ilvl w:val="2"/>
          <w:numId w:val="3"/>
        </w:numPr>
      </w:pPr>
      <w:bookmarkStart w:id="30" w:name="_Toc136266656"/>
      <w:r>
        <w:lastRenderedPageBreak/>
        <w:t>Pertinence</w:t>
      </w:r>
      <w:bookmarkEnd w:id="30"/>
    </w:p>
    <w:p w14:paraId="13E6AE8E" w14:textId="77777777" w:rsidR="00A57A64" w:rsidRDefault="006839AA">
      <w:pPr>
        <w:jc w:val="both"/>
      </w:pPr>
      <w:r>
        <w:t>Les variables qui semblent les plus pertinentes au regard des objectifs fixés sont les variables relatives à la pression, la température, la direction et la force du vent, la couverture nuageuse et l’ensoleillement. La variable cible est la présence de pluie le jour suivant les relevés météorologiques d’une journée.</w:t>
      </w:r>
    </w:p>
    <w:p w14:paraId="13C33A6E" w14:textId="77777777" w:rsidR="00A57A64" w:rsidRDefault="006839AA">
      <w:pPr>
        <w:jc w:val="both"/>
      </w:pPr>
      <w:r>
        <w:t xml:space="preserve">La météorologie se base sur plusieurs paramètres essentiels de l’atmosphère (Dickinson </w:t>
      </w:r>
      <w:r>
        <w:rPr>
          <w:i/>
        </w:rPr>
        <w:t>et al.</w:t>
      </w:r>
      <w:r>
        <w:t xml:space="preserve">, 1996). Les prédictions des températures, de l’ensoleillement ou de la présence de pluie s’appuient sur ces paramètres. L’un des premiers facteurs de pluie est la pression atmosphérique. En effet, les masses d’air chaud et froid créent des différentiels de pression : plus la pression augmente, plus la température augmente. L’inverse est également vrai. Par ailleurs, du fait des marées, des différences de pression et de la terre en rotation, le vent est généré. Celui-ci est une résultante de ces interactions de masse d’air. Il est également une résultante de l’évaporation de l’eau au niveau de la mer. Le rayonnement du soleil, et le rayonnement infrarouge de la terre participent tous deux également à ces phénomènes et aux gradients de températures. La couverture nuageuse qui est la résultante de la vapeur d’eau stockée sous forme de gaz impliquant directement la présence de pluie lors de sa condensation. Cette couverture nuageuse est l’une des dimensions les plus importantes pour estimer l’apparition de pluie (Dickinson </w:t>
      </w:r>
      <w:r>
        <w:rPr>
          <w:i/>
        </w:rPr>
        <w:t>et al.</w:t>
      </w:r>
      <w:r>
        <w:t>, 1996).</w:t>
      </w:r>
    </w:p>
    <w:p w14:paraId="43A55452" w14:textId="77777777" w:rsidR="00A57A64" w:rsidRDefault="006839AA">
      <w:pPr>
        <w:jc w:val="both"/>
      </w:pPr>
      <w:r>
        <w:t>Les différentes variables sont reprises dans le graphique suivant :</w:t>
      </w:r>
    </w:p>
    <w:p w14:paraId="4DB58636" w14:textId="77777777" w:rsidR="00FD1FCD" w:rsidRDefault="006839AA" w:rsidP="00FD1FCD">
      <w:pPr>
        <w:keepNext/>
        <w:jc w:val="both"/>
      </w:pPr>
      <w:r>
        <w:rPr>
          <w:noProof/>
        </w:rPr>
        <w:drawing>
          <wp:inline distT="114300" distB="114300" distL="114300" distR="114300" wp14:anchorId="6E10A5B4" wp14:editId="0FB1E3ED">
            <wp:extent cx="5943600" cy="35052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505200"/>
                    </a:xfrm>
                    <a:prstGeom prst="rect">
                      <a:avLst/>
                    </a:prstGeom>
                    <a:ln/>
                  </pic:spPr>
                </pic:pic>
              </a:graphicData>
            </a:graphic>
          </wp:inline>
        </w:drawing>
      </w:r>
    </w:p>
    <w:p w14:paraId="38A096C5" w14:textId="5CC19CA9" w:rsidR="00A57A64" w:rsidRDefault="00FD1FCD" w:rsidP="00FD1FCD">
      <w:pPr>
        <w:pStyle w:val="Caption"/>
        <w:jc w:val="center"/>
      </w:pPr>
      <w:r>
        <w:t xml:space="preserve">Figure </w:t>
      </w:r>
      <w:fldSimple w:instr=" SEQ Figure \* ARABIC ">
        <w:r w:rsidR="00075737">
          <w:rPr>
            <w:noProof/>
          </w:rPr>
          <w:t>3</w:t>
        </w:r>
      </w:fldSimple>
      <w:r>
        <w:t xml:space="preserve"> : </w:t>
      </w:r>
      <w:r>
        <w:rPr>
          <w:color w:val="44546A"/>
        </w:rPr>
        <w:t>Variables relatives au jeu de données et données manquantes</w:t>
      </w:r>
    </w:p>
    <w:p w14:paraId="31F5F5E3" w14:textId="77777777" w:rsidR="00A57A64" w:rsidRDefault="00A57A64"/>
    <w:p w14:paraId="43E6CC1F" w14:textId="77777777" w:rsidR="00A57A64" w:rsidRDefault="006839AA">
      <w:pPr>
        <w:pStyle w:val="Heading4"/>
        <w:numPr>
          <w:ilvl w:val="3"/>
          <w:numId w:val="3"/>
        </w:numPr>
      </w:pPr>
      <w:bookmarkStart w:id="31" w:name="_Toc136266657"/>
      <w:r>
        <w:t>Données manquantes</w:t>
      </w:r>
      <w:bookmarkEnd w:id="31"/>
    </w:p>
    <w:p w14:paraId="0831A61E" w14:textId="77777777" w:rsidR="00A57A64" w:rsidRDefault="006839AA">
      <w:pPr>
        <w:jc w:val="both"/>
      </w:pPr>
      <w:r>
        <w:t xml:space="preserve">Comme il est possible de l’observer dans le tableau précédent, le paramètre le plus problématique actuellement est le traitement des données manquantes. En effet, certaines variables possèdent de nombreuses données manquantes. Cela affecte les modèles que nous pouvons essayer de créer. </w:t>
      </w:r>
    </w:p>
    <w:p w14:paraId="73BE931A" w14:textId="77777777" w:rsidR="00A57A64" w:rsidRDefault="006839AA">
      <w:pPr>
        <w:jc w:val="both"/>
        <w:rPr>
          <w:u w:val="single"/>
        </w:rPr>
      </w:pPr>
      <w:r>
        <w:rPr>
          <w:u w:val="single"/>
        </w:rPr>
        <w:lastRenderedPageBreak/>
        <w:t xml:space="preserve">Solutions : </w:t>
      </w:r>
    </w:p>
    <w:p w14:paraId="711E5436" w14:textId="77777777" w:rsidR="00A57A64" w:rsidRDefault="006839AA">
      <w:pPr>
        <w:jc w:val="both"/>
      </w:pPr>
      <w:r>
        <w:t>Afin de traiter le problème des données manquantes, nous avons étudié plusieurs choix possibles :</w:t>
      </w:r>
    </w:p>
    <w:p w14:paraId="3391A0EA"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 xml:space="preserve">La suppression des lignes pour lesquelles les données sont manquantes. Cela implique une baisse d’information de la base de données. Par exemple, certaines villes ont beaucoup de valeurs manquantes, ce qui peut générer une baisse de la qualité du modèle généré plus tard, et de mauvaises prédictions pour ces villes. En réalisant cette hypothèse, nous sommes arrivés à 56 420 observations retenues contre 145 460 observations avec des données manquantes, soit une réduction de 62 % des données du </w:t>
      </w:r>
      <w:proofErr w:type="spellStart"/>
      <w:r>
        <w:rPr>
          <w:color w:val="000000"/>
        </w:rPr>
        <w:t>dataset</w:t>
      </w:r>
      <w:proofErr w:type="spellEnd"/>
      <w:r>
        <w:rPr>
          <w:color w:val="000000"/>
        </w:rPr>
        <w:t> ;</w:t>
      </w:r>
    </w:p>
    <w:p w14:paraId="74D7103D"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 xml:space="preserve">Supprimer les variables explicatives qui ont plus de 40% de données manquantes. A ce titre, Evaporation, Sunshine, Cloud9am et Cloud3pm sont des variables que nous pourrions retirer du </w:t>
      </w:r>
      <w:proofErr w:type="spellStart"/>
      <w:r>
        <w:rPr>
          <w:color w:val="000000"/>
        </w:rPr>
        <w:t>dataset</w:t>
      </w:r>
      <w:proofErr w:type="spellEnd"/>
      <w:r>
        <w:rPr>
          <w:color w:val="000000"/>
        </w:rPr>
        <w:t>. Nous obtenons 112 925 observations avec cette méthode. D’après la littérature, ces variables demeurent malgré tout importantes dans la prédiction de la pluie. Nous n’avons donc pas retenu cette méthode ;</w:t>
      </w:r>
    </w:p>
    <w:p w14:paraId="7996EF30"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 xml:space="preserve">Remplacement des valeurs manquantes par la médiane et le mode. Cette méthode permet de conserver toutes les observations du </w:t>
      </w:r>
      <w:proofErr w:type="spellStart"/>
      <w:r>
        <w:rPr>
          <w:color w:val="000000"/>
        </w:rPr>
        <w:t>dataset</w:t>
      </w:r>
      <w:proofErr w:type="spellEnd"/>
      <w:r>
        <w:rPr>
          <w:color w:val="000000"/>
        </w:rPr>
        <w:t>. Cependant, la médiane et le mode restent une information générale, là où des données peuvent être plus extrêmes ;</w:t>
      </w:r>
    </w:p>
    <w:p w14:paraId="2E630E88"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Remplacement des valeurs par une valeur aléatoire. Plutôt que d’avoir une tendance, cette méthode a le mérité d’être objective. Malgré tout, cela génère des biais qui peuvent avoir des impacts importants dans la qualité du modèle final.</w:t>
      </w:r>
    </w:p>
    <w:p w14:paraId="29314841" w14:textId="77777777" w:rsidR="00A57A64" w:rsidRDefault="006839AA">
      <w:pPr>
        <w:numPr>
          <w:ilvl w:val="0"/>
          <w:numId w:val="1"/>
        </w:numPr>
        <w:pBdr>
          <w:top w:val="nil"/>
          <w:left w:val="nil"/>
          <w:bottom w:val="nil"/>
          <w:right w:val="nil"/>
          <w:between w:val="nil"/>
        </w:pBdr>
        <w:jc w:val="both"/>
        <w:rPr>
          <w:color w:val="000000"/>
        </w:rPr>
      </w:pPr>
      <w:r>
        <w:rPr>
          <w:color w:val="000000"/>
        </w:rPr>
        <w:t xml:space="preserve">Utiliser des valeurs proches pour remplacer les valeurs. En utilisant les villes localisées à 100 kilomètres les unes </w:t>
      </w:r>
      <w:proofErr w:type="gramStart"/>
      <w:r>
        <w:rPr>
          <w:color w:val="000000"/>
        </w:rPr>
        <w:t>des autres</w:t>
      </w:r>
      <w:proofErr w:type="gramEnd"/>
      <w:r>
        <w:rPr>
          <w:color w:val="000000"/>
        </w:rPr>
        <w:t>, il peut être possible d’orienter le remplacement de valeurs manquantes.</w:t>
      </w:r>
    </w:p>
    <w:p w14:paraId="62ADBF13" w14:textId="77777777" w:rsidR="00A57A64" w:rsidRDefault="006839AA">
      <w:pPr>
        <w:jc w:val="both"/>
      </w:pPr>
      <w:r>
        <w:t xml:space="preserve">Au vu de ces réflexions et des tests réalisés, nous avons souhaité mettre en place la dernière solution. L’objectif étant de pouvoir conserver un maximum de données, sans créer de biais trop important. Ainsi, nous avons cherché à éliminer les observations qui comportaient trop de valeurs manquantes sur plusieurs variables. Une étape de </w:t>
      </w:r>
      <w:proofErr w:type="spellStart"/>
      <w:r>
        <w:t>feature</w:t>
      </w:r>
      <w:proofErr w:type="spellEnd"/>
      <w:r>
        <w:t xml:space="preserve"> engineering a été préalablement réalisée (l’affectation de chaque ville à sa géolocalisation et à son type de climat (voir section sur le </w:t>
      </w:r>
      <w:proofErr w:type="spellStart"/>
      <w:r>
        <w:t>feature</w:t>
      </w:r>
      <w:proofErr w:type="spellEnd"/>
      <w:r>
        <w:t xml:space="preserve"> engineering)). Pour des valeurs manquantes sur une ville, nous avons ainsi remplacé une valeur par celle d’une observation connue pour le même jour sur une ville adjacente (inférieur à 100 kilomètres). Si nous n’avons pas pu remplacer une valeur, nous avons supprimé l’observation. Avec cette méthode, nous obtenons 114 474 observations, soit 78,7% des observations du jeu de données initial.</w:t>
      </w:r>
    </w:p>
    <w:p w14:paraId="3E883776" w14:textId="77777777" w:rsidR="00A57A64" w:rsidRDefault="006839AA">
      <w:pPr>
        <w:jc w:val="both"/>
      </w:pPr>
      <w:r>
        <w:t>Le jeu de données que vous avons sur la variable cible est déséquilibré. En effet, pour 77% du temps, il ne pleut pas le lendemain. Cela signifie que les tests réalisés doivent être suffisamment robustes pour prendre en compte cette différence. En effet, cette différence peut notamment affecter la variance.</w:t>
      </w:r>
    </w:p>
    <w:p w14:paraId="0AC47181" w14:textId="77777777" w:rsidR="00A57A64" w:rsidRDefault="006839AA">
      <w:pPr>
        <w:pStyle w:val="Heading4"/>
        <w:numPr>
          <w:ilvl w:val="3"/>
          <w:numId w:val="3"/>
        </w:numPr>
      </w:pPr>
      <w:bookmarkStart w:id="32" w:name="_Toc136266658"/>
      <w:r>
        <w:t xml:space="preserve">Détection des </w:t>
      </w:r>
      <w:proofErr w:type="spellStart"/>
      <w:r>
        <w:t>outliers</w:t>
      </w:r>
      <w:bookmarkEnd w:id="32"/>
      <w:proofErr w:type="spellEnd"/>
    </w:p>
    <w:p w14:paraId="2D4307DA" w14:textId="77777777" w:rsidR="00A57A64" w:rsidRDefault="006839AA">
      <w:pPr>
        <w:jc w:val="both"/>
      </w:pPr>
      <w:r>
        <w:t xml:space="preserve">Après la résolution des données manquantes, nous avons traité la détection des </w:t>
      </w:r>
      <w:proofErr w:type="spellStart"/>
      <w:r>
        <w:t>outliers</w:t>
      </w:r>
      <w:proofErr w:type="spellEnd"/>
      <w:r>
        <w:t xml:space="preserve">. En effet, la figure suivante montre les </w:t>
      </w:r>
      <w:proofErr w:type="spellStart"/>
      <w:r>
        <w:t>outliers</w:t>
      </w:r>
      <w:proofErr w:type="spellEnd"/>
      <w:r>
        <w:t xml:space="preserve"> des premières variables disponibles dans le </w:t>
      </w:r>
      <w:proofErr w:type="spellStart"/>
      <w:r>
        <w:t>dataset</w:t>
      </w:r>
      <w:proofErr w:type="spellEnd"/>
      <w:r>
        <w:t> :</w:t>
      </w:r>
    </w:p>
    <w:p w14:paraId="6C1BE75F" w14:textId="77777777" w:rsidR="00FD1FCD" w:rsidRDefault="006839AA" w:rsidP="00FD1FCD">
      <w:pPr>
        <w:keepNext/>
      </w:pPr>
      <w:r>
        <w:rPr>
          <w:noProof/>
        </w:rPr>
        <w:lastRenderedPageBreak/>
        <w:drawing>
          <wp:inline distT="0" distB="0" distL="0" distR="0" wp14:anchorId="3681C68D" wp14:editId="2BAAE5B1">
            <wp:extent cx="5943600" cy="2977515"/>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2977515"/>
                    </a:xfrm>
                    <a:prstGeom prst="rect">
                      <a:avLst/>
                    </a:prstGeom>
                    <a:ln/>
                  </pic:spPr>
                </pic:pic>
              </a:graphicData>
            </a:graphic>
          </wp:inline>
        </w:drawing>
      </w:r>
    </w:p>
    <w:p w14:paraId="7F91138D" w14:textId="2730E5A3" w:rsidR="00A57A64" w:rsidRDefault="00FD1FCD" w:rsidP="00FD1FCD">
      <w:pPr>
        <w:pStyle w:val="Caption"/>
        <w:jc w:val="center"/>
      </w:pPr>
      <w:r>
        <w:t xml:space="preserve">Figure </w:t>
      </w:r>
      <w:fldSimple w:instr=" SEQ Figure \* ARABIC ">
        <w:r w:rsidR="00075737">
          <w:rPr>
            <w:noProof/>
          </w:rPr>
          <w:t>4</w:t>
        </w:r>
      </w:fldSimple>
      <w:r>
        <w:t xml:space="preserve"> : </w:t>
      </w:r>
      <w:r>
        <w:rPr>
          <w:color w:val="44546A"/>
        </w:rPr>
        <w:t xml:space="preserve">Détection des </w:t>
      </w:r>
      <w:proofErr w:type="spellStart"/>
      <w:r>
        <w:rPr>
          <w:color w:val="44546A"/>
        </w:rPr>
        <w:t>outliers</w:t>
      </w:r>
      <w:proofErr w:type="spellEnd"/>
      <w:r>
        <w:rPr>
          <w:color w:val="44546A"/>
        </w:rPr>
        <w:t xml:space="preserve"> par </w:t>
      </w:r>
      <w:proofErr w:type="spellStart"/>
      <w:r>
        <w:rPr>
          <w:color w:val="44546A"/>
        </w:rPr>
        <w:t>boxplots</w:t>
      </w:r>
      <w:proofErr w:type="spellEnd"/>
    </w:p>
    <w:p w14:paraId="7A3539E0" w14:textId="77777777" w:rsidR="00A57A64" w:rsidRDefault="006839AA">
      <w:pPr>
        <w:jc w:val="both"/>
      </w:pPr>
      <w:r>
        <w:t xml:space="preserve">Bien que ces </w:t>
      </w:r>
      <w:proofErr w:type="spellStart"/>
      <w:r>
        <w:t>boxplots</w:t>
      </w:r>
      <w:proofErr w:type="spellEnd"/>
      <w:r>
        <w:t xml:space="preserve"> soient intéressants, les </w:t>
      </w:r>
      <w:proofErr w:type="spellStart"/>
      <w:r>
        <w:t>outliers</w:t>
      </w:r>
      <w:proofErr w:type="spellEnd"/>
      <w:r>
        <w:t xml:space="preserve"> présents reflètent notamment les différences entre les régions et les types de climats qui existent en Australie. En effet, les mesures d’évaporation ou de températures peuvent grandement fluctuer en fonction de la saison et de la localisation du point de mesure. Par ailleurs, </w:t>
      </w:r>
      <w:proofErr w:type="spellStart"/>
      <w:r>
        <w:t>Aguinis</w:t>
      </w:r>
      <w:proofErr w:type="spellEnd"/>
      <w:r>
        <w:t xml:space="preserve"> </w:t>
      </w:r>
      <w:r>
        <w:rPr>
          <w:i/>
        </w:rPr>
        <w:t>et al.</w:t>
      </w:r>
      <w:r>
        <w:t xml:space="preserve"> </w:t>
      </w:r>
      <w:proofErr w:type="gramStart"/>
      <w:r>
        <w:t>définissent</w:t>
      </w:r>
      <w:proofErr w:type="gramEnd"/>
      <w:r>
        <w:t xml:space="preserve"> des recommandations pour identifier et manipuler les </w:t>
      </w:r>
      <w:proofErr w:type="spellStart"/>
      <w:r>
        <w:t>outliers</w:t>
      </w:r>
      <w:proofErr w:type="spellEnd"/>
      <w:r>
        <w:t xml:space="preserve"> (</w:t>
      </w:r>
      <w:proofErr w:type="spellStart"/>
      <w:r>
        <w:t>Aguinis</w:t>
      </w:r>
      <w:proofErr w:type="spellEnd"/>
      <w:r>
        <w:t xml:space="preserve"> </w:t>
      </w:r>
      <w:r>
        <w:rPr>
          <w:i/>
        </w:rPr>
        <w:t>et al.</w:t>
      </w:r>
      <w:r>
        <w:t xml:space="preserve">, 2013), puisque ceux-ci apparaissent à différents niveaux. Ces auteurs indiquent qu’il n’est pas toujours nécessaire de modifier les </w:t>
      </w:r>
      <w:proofErr w:type="spellStart"/>
      <w:r>
        <w:t>outliers</w:t>
      </w:r>
      <w:proofErr w:type="spellEnd"/>
      <w:r>
        <w:t xml:space="preserve"> et que ceux-ci sont parfois des informations réelles, à prendre en compte. Dans notre cas, en utilisant les percentiles à 99%, nous obtenons des valeurs normales. Les </w:t>
      </w:r>
      <w:proofErr w:type="spellStart"/>
      <w:r>
        <w:t>outliers</w:t>
      </w:r>
      <w:proofErr w:type="spellEnd"/>
      <w:r>
        <w:t xml:space="preserve"> sur </w:t>
      </w:r>
      <w:proofErr w:type="spellStart"/>
      <w:r>
        <w:t>rainfall</w:t>
      </w:r>
      <w:proofErr w:type="spellEnd"/>
      <w:r>
        <w:t xml:space="preserve"> par exemple proviennent d’une observation prise dans un lieu où la pluie tombe de manière importante (des records y sont atteints). </w:t>
      </w:r>
    </w:p>
    <w:p w14:paraId="66FA2D40" w14:textId="77777777" w:rsidR="00A57A64" w:rsidRDefault="006839AA">
      <w:pPr>
        <w:jc w:val="both"/>
      </w:pPr>
      <w:r>
        <w:t xml:space="preserve">A partir de ces réflexions, nous faisons le choix d’inclure ces </w:t>
      </w:r>
      <w:proofErr w:type="spellStart"/>
      <w:r>
        <w:t>outliers</w:t>
      </w:r>
      <w:proofErr w:type="spellEnd"/>
      <w:r>
        <w:t xml:space="preserve"> dans le jeu de données.</w:t>
      </w:r>
    </w:p>
    <w:p w14:paraId="26A6D93A" w14:textId="77777777" w:rsidR="00A57A64" w:rsidRDefault="006839AA">
      <w:pPr>
        <w:pStyle w:val="Heading4"/>
        <w:numPr>
          <w:ilvl w:val="3"/>
          <w:numId w:val="3"/>
        </w:numPr>
      </w:pPr>
      <w:bookmarkStart w:id="33" w:name="_Toc136266659"/>
      <w:r>
        <w:t>Matrice de corrélation</w:t>
      </w:r>
      <w:bookmarkEnd w:id="33"/>
    </w:p>
    <w:p w14:paraId="69E84BE7" w14:textId="77777777" w:rsidR="00A57A64" w:rsidRDefault="006839AA">
      <w:pPr>
        <w:jc w:val="both"/>
      </w:pPr>
      <w:r>
        <w:t xml:space="preserve">Une première approche des données a été de comprendre les interactions entre les données et les divers liens qui existent entre elles. Pour cela, nous avons réalisé une matrice de corrélation, en utilisant le coefficient R de Pearson. Nous pouvons noter que certaines variables sont fortement corrélées tandis que d’autres non. La comparaison de la littérature par rapport à une matrice de corrélation est également importante. En effet, cela permet de considérer les variables explicatives qui se rapprochent. Cela est notamment essentiel dans de futures modélisations : il faut éviter la tautologie (redondance) des variables explicatives. D’après la littérature, la valeur absolue d’un coefficient de corrélation supérieur à 0.70 indique une corrélation importante (à confirmer avec des p-values sur des </w:t>
      </w:r>
      <w:proofErr w:type="spellStart"/>
      <w:r>
        <w:t>datasets</w:t>
      </w:r>
      <w:proofErr w:type="spellEnd"/>
      <w:r>
        <w:t xml:space="preserve"> avec un nombre d’observations faible, ce qui n’est pas notre cas ici). La figure suivante présente la matrice de corrélation entre toutes les variables :</w:t>
      </w:r>
    </w:p>
    <w:p w14:paraId="2BFCDF3D" w14:textId="77777777" w:rsidR="00FD1FCD" w:rsidRDefault="006839AA" w:rsidP="00FD1FCD">
      <w:pPr>
        <w:keepNext/>
        <w:jc w:val="center"/>
      </w:pPr>
      <w:r>
        <w:rPr>
          <w:noProof/>
        </w:rPr>
        <w:lastRenderedPageBreak/>
        <w:drawing>
          <wp:inline distT="0" distB="0" distL="0" distR="0" wp14:anchorId="563A824E" wp14:editId="1DA5BD5C">
            <wp:extent cx="5943600" cy="447738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4477385"/>
                    </a:xfrm>
                    <a:prstGeom prst="rect">
                      <a:avLst/>
                    </a:prstGeom>
                    <a:ln/>
                  </pic:spPr>
                </pic:pic>
              </a:graphicData>
            </a:graphic>
          </wp:inline>
        </w:drawing>
      </w:r>
    </w:p>
    <w:p w14:paraId="0FB4C1DA" w14:textId="0FCAA5D5" w:rsidR="00A57A64" w:rsidRDefault="00FD1FCD" w:rsidP="00FD1FCD">
      <w:pPr>
        <w:pStyle w:val="Caption"/>
        <w:jc w:val="center"/>
      </w:pPr>
      <w:r>
        <w:t xml:space="preserve">Figure </w:t>
      </w:r>
      <w:fldSimple w:instr=" SEQ Figure \* ARABIC ">
        <w:r w:rsidR="00075737">
          <w:rPr>
            <w:noProof/>
          </w:rPr>
          <w:t>5</w:t>
        </w:r>
      </w:fldSimple>
      <w:r>
        <w:t xml:space="preserve"> : </w:t>
      </w:r>
      <w:r>
        <w:rPr>
          <w:color w:val="44546A"/>
        </w:rPr>
        <w:t>Matrice de corrélation</w:t>
      </w:r>
    </w:p>
    <w:p w14:paraId="7B187D02" w14:textId="77777777" w:rsidR="00A57A64" w:rsidRDefault="006839AA">
      <w:pPr>
        <w:jc w:val="both"/>
      </w:pPr>
      <w:r>
        <w:t xml:space="preserve">Cette figure permet de visualiser les relations avec une </w:t>
      </w:r>
      <w:proofErr w:type="spellStart"/>
      <w:r>
        <w:t>heatmap</w:t>
      </w:r>
      <w:proofErr w:type="spellEnd"/>
      <w:r>
        <w:t> : plus les cellules sont foncées, plus une corrélation positive entre deux variables est forte. Les cellules claires représentent une corrélation négative entre deux variables. Nous pouvons noter que les températures, l’ensoleillement et l’évaporation sont relativement positivement corrélés. La couverture nuageuse est positivement corrélée à l’humidité, et négativement corrélée à l’ensoleillement. La pression est négativement corrélée aux températures, à la vitesse du vent et à l’évaporation. L’évaporation est fortement positivement corrélée aux températures.</w:t>
      </w:r>
    </w:p>
    <w:p w14:paraId="7580BB65" w14:textId="77777777" w:rsidR="00A57A64" w:rsidRDefault="006839AA">
      <w:pPr>
        <w:jc w:val="both"/>
      </w:pPr>
      <w:r>
        <w:t>Ces interactions seront importantes à tenir compte lors de la modélisation.</w:t>
      </w:r>
    </w:p>
    <w:p w14:paraId="66A213B1" w14:textId="77777777" w:rsidR="00A57A64" w:rsidRDefault="006839AA">
      <w:pPr>
        <w:pStyle w:val="Heading4"/>
        <w:numPr>
          <w:ilvl w:val="3"/>
          <w:numId w:val="3"/>
        </w:numPr>
      </w:pPr>
      <w:bookmarkStart w:id="34" w:name="_Toc136266660"/>
      <w:proofErr w:type="spellStart"/>
      <w:r>
        <w:t>Feature</w:t>
      </w:r>
      <w:proofErr w:type="spellEnd"/>
      <w:r>
        <w:t xml:space="preserve"> Engineering</w:t>
      </w:r>
      <w:bookmarkEnd w:id="34"/>
    </w:p>
    <w:p w14:paraId="72DA4CD5" w14:textId="77777777" w:rsidR="00A57A64" w:rsidRDefault="006839AA">
      <w:pPr>
        <w:jc w:val="both"/>
      </w:pPr>
      <w:r>
        <w:t>Cette section est importante puisqu’elle traduit les différentes créations de variables secondaires à partir du jeu de données.</w:t>
      </w:r>
    </w:p>
    <w:p w14:paraId="3BC277EC" w14:textId="77777777" w:rsidR="00A57A64" w:rsidRDefault="006839AA">
      <w:pPr>
        <w:jc w:val="both"/>
      </w:pPr>
      <w:r>
        <w:t>Ainsi, voici les variables que nous avons créé afin de faciliter la création d’un modèle et qui permettent d’enrichir un modèle :</w:t>
      </w:r>
    </w:p>
    <w:p w14:paraId="2E7F6BFB"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La temporalité. Nous avons créé des variables de temps par mois et par année (la donnée initiale étant par jour).</w:t>
      </w:r>
    </w:p>
    <w:p w14:paraId="695E4E74" w14:textId="77777777" w:rsidR="00A57A64" w:rsidRDefault="00A57A64">
      <w:pPr>
        <w:pBdr>
          <w:top w:val="nil"/>
          <w:left w:val="nil"/>
          <w:bottom w:val="nil"/>
          <w:right w:val="nil"/>
          <w:between w:val="nil"/>
        </w:pBdr>
        <w:spacing w:after="0"/>
        <w:ind w:left="720"/>
        <w:jc w:val="both"/>
        <w:rPr>
          <w:color w:val="000000"/>
        </w:rPr>
      </w:pPr>
    </w:p>
    <w:p w14:paraId="61F4A2E9"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lastRenderedPageBreak/>
        <w:t>La saisonnalité. Cette variable nous semble importante car des différences sont expliquées par la saison. L’Australie étant située dans l’Hémisphère Sud, les saisons sont inversées :</w:t>
      </w:r>
    </w:p>
    <w:p w14:paraId="011ABEA2"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Eté : Décembre, Janvier, Février</w:t>
      </w:r>
    </w:p>
    <w:p w14:paraId="7A0FF53C"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Automne : Mars, Avril, Mai</w:t>
      </w:r>
    </w:p>
    <w:p w14:paraId="513FFB54"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Hiver : Juin, Juillet, Août</w:t>
      </w:r>
    </w:p>
    <w:p w14:paraId="1E99A68D"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Printemps : Septembre, Octobre, Novembre</w:t>
      </w:r>
    </w:p>
    <w:p w14:paraId="07972B52" w14:textId="77777777" w:rsidR="00A57A64" w:rsidRDefault="00A57A64">
      <w:pPr>
        <w:pBdr>
          <w:top w:val="nil"/>
          <w:left w:val="nil"/>
          <w:bottom w:val="nil"/>
          <w:right w:val="nil"/>
          <w:between w:val="nil"/>
        </w:pBdr>
        <w:spacing w:after="0"/>
        <w:ind w:left="1440"/>
        <w:jc w:val="both"/>
        <w:rPr>
          <w:color w:val="000000"/>
        </w:rPr>
      </w:pPr>
    </w:p>
    <w:p w14:paraId="4D658FD4"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 xml:space="preserve">Le climat. Nous avons utilisé le climat des localisations des villes/points de relevés afin de les regrouper. Nous avons défini quatre climats différents : </w:t>
      </w:r>
    </w:p>
    <w:p w14:paraId="4C4B83D8"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Tempéré</w:t>
      </w:r>
    </w:p>
    <w:p w14:paraId="080DC86B"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Subtropical</w:t>
      </w:r>
    </w:p>
    <w:p w14:paraId="13CE6746"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Tropical</w:t>
      </w:r>
    </w:p>
    <w:p w14:paraId="705C96F5"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Désertique</w:t>
      </w:r>
    </w:p>
    <w:p w14:paraId="2B182D7D" w14:textId="77777777" w:rsidR="00A57A64" w:rsidRDefault="00A57A64">
      <w:pPr>
        <w:pBdr>
          <w:top w:val="nil"/>
          <w:left w:val="nil"/>
          <w:bottom w:val="nil"/>
          <w:right w:val="nil"/>
          <w:between w:val="nil"/>
        </w:pBdr>
        <w:spacing w:after="0"/>
        <w:ind w:left="1440"/>
        <w:jc w:val="both"/>
        <w:rPr>
          <w:color w:val="000000"/>
        </w:rPr>
      </w:pPr>
    </w:p>
    <w:p w14:paraId="5995F13F"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 xml:space="preserve">La géographie du lieu. Les lieux précisent notamment l’altitude. Nous avons défini cinq géographies différentes : </w:t>
      </w:r>
    </w:p>
    <w:p w14:paraId="6854D9BF"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Côtes</w:t>
      </w:r>
    </w:p>
    <w:p w14:paraId="1A3268C1"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Montagnes</w:t>
      </w:r>
    </w:p>
    <w:p w14:paraId="1AE96AF7"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Désert</w:t>
      </w:r>
    </w:p>
    <w:p w14:paraId="07B937B6"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Plaines</w:t>
      </w:r>
    </w:p>
    <w:p w14:paraId="679AFA83"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Ile</w:t>
      </w:r>
    </w:p>
    <w:p w14:paraId="3F8952AD" w14:textId="77777777" w:rsidR="00A57A64" w:rsidRDefault="00A57A64">
      <w:pPr>
        <w:pBdr>
          <w:top w:val="nil"/>
          <w:left w:val="nil"/>
          <w:bottom w:val="nil"/>
          <w:right w:val="nil"/>
          <w:between w:val="nil"/>
        </w:pBdr>
        <w:spacing w:after="0"/>
        <w:ind w:left="720"/>
        <w:jc w:val="both"/>
        <w:rPr>
          <w:color w:val="000000"/>
        </w:rPr>
      </w:pPr>
    </w:p>
    <w:p w14:paraId="12357D95" w14:textId="77777777" w:rsidR="00A57A64" w:rsidRDefault="006839AA">
      <w:pPr>
        <w:numPr>
          <w:ilvl w:val="0"/>
          <w:numId w:val="2"/>
        </w:numPr>
        <w:pBdr>
          <w:top w:val="nil"/>
          <w:left w:val="nil"/>
          <w:bottom w:val="nil"/>
          <w:right w:val="nil"/>
          <w:between w:val="nil"/>
        </w:pBdr>
        <w:jc w:val="both"/>
        <w:rPr>
          <w:color w:val="000000"/>
        </w:rPr>
      </w:pPr>
      <w:r>
        <w:rPr>
          <w:color w:val="000000"/>
        </w:rPr>
        <w:t>Différentiel de pression. La pression étant importante dans la littérature, il semblait adéquat de créer une variable de différence entre la pression maximale et minimale de la journée.</w:t>
      </w:r>
    </w:p>
    <w:p w14:paraId="291F8297" w14:textId="77777777" w:rsidR="00A57A64" w:rsidRDefault="00A57A64">
      <w:pPr>
        <w:jc w:val="both"/>
      </w:pPr>
    </w:p>
    <w:p w14:paraId="38E19CF1" w14:textId="77777777" w:rsidR="00A57A64" w:rsidRDefault="006839AA">
      <w:pPr>
        <w:pStyle w:val="Heading4"/>
        <w:numPr>
          <w:ilvl w:val="3"/>
          <w:numId w:val="3"/>
        </w:numPr>
      </w:pPr>
      <w:bookmarkStart w:id="35" w:name="_Toc136266661"/>
      <w:r>
        <w:t>Principales caractéristiques de variables explicatives</w:t>
      </w:r>
      <w:bookmarkEnd w:id="35"/>
    </w:p>
    <w:p w14:paraId="424EAB55" w14:textId="77777777" w:rsidR="00A57A64" w:rsidRDefault="00A57A64"/>
    <w:p w14:paraId="5F0FB74A" w14:textId="77777777" w:rsidR="00A57A64" w:rsidRDefault="006839AA">
      <w:r>
        <w:t>Les figures présentées dans cette section permettent de visualiser les données en fonction des variables au cours du temps ou des saisons.</w:t>
      </w:r>
    </w:p>
    <w:p w14:paraId="3311B0A5" w14:textId="77777777" w:rsidR="00FD1FCD" w:rsidRDefault="006839AA" w:rsidP="00FD1FCD">
      <w:pPr>
        <w:keepNext/>
      </w:pPr>
      <w:r>
        <w:rPr>
          <w:noProof/>
        </w:rPr>
        <w:lastRenderedPageBreak/>
        <w:drawing>
          <wp:inline distT="0" distB="0" distL="0" distR="0" wp14:anchorId="7A5E2FC9" wp14:editId="0A5C2929">
            <wp:extent cx="5943600" cy="360807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08070"/>
                    </a:xfrm>
                    <a:prstGeom prst="rect">
                      <a:avLst/>
                    </a:prstGeom>
                    <a:ln/>
                  </pic:spPr>
                </pic:pic>
              </a:graphicData>
            </a:graphic>
          </wp:inline>
        </w:drawing>
      </w:r>
    </w:p>
    <w:p w14:paraId="78F782CC" w14:textId="2527A616" w:rsidR="00A57A64" w:rsidRDefault="00FD1FCD" w:rsidP="00FD1FCD">
      <w:pPr>
        <w:pStyle w:val="Caption"/>
        <w:jc w:val="center"/>
      </w:pPr>
      <w:r>
        <w:t xml:space="preserve">Figure </w:t>
      </w:r>
      <w:fldSimple w:instr=" SEQ Figure \* ARABIC ">
        <w:r w:rsidR="00075737">
          <w:rPr>
            <w:noProof/>
          </w:rPr>
          <w:t>6</w:t>
        </w:r>
      </w:fldSimple>
      <w:r>
        <w:t xml:space="preserve"> : </w:t>
      </w:r>
      <w:r w:rsidRPr="00FD1FCD">
        <w:t>Evolution de la pluie et de l’évaporation au cours du temps</w:t>
      </w:r>
    </w:p>
    <w:p w14:paraId="6A67606C" w14:textId="77777777" w:rsidR="00FD1FCD" w:rsidRDefault="006839AA" w:rsidP="00FD1FCD">
      <w:pPr>
        <w:keepNext/>
      </w:pPr>
      <w:r>
        <w:rPr>
          <w:noProof/>
        </w:rPr>
        <w:drawing>
          <wp:inline distT="0" distB="0" distL="0" distR="0" wp14:anchorId="0CA3B62E" wp14:editId="7F90C398">
            <wp:extent cx="5943600" cy="182118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821180"/>
                    </a:xfrm>
                    <a:prstGeom prst="rect">
                      <a:avLst/>
                    </a:prstGeom>
                    <a:ln/>
                  </pic:spPr>
                </pic:pic>
              </a:graphicData>
            </a:graphic>
          </wp:inline>
        </w:drawing>
      </w:r>
    </w:p>
    <w:p w14:paraId="235E1C9B" w14:textId="7E16A449" w:rsidR="00A57A64" w:rsidRDefault="00FD1FCD" w:rsidP="00FD1FCD">
      <w:pPr>
        <w:pStyle w:val="Caption"/>
        <w:jc w:val="center"/>
      </w:pPr>
      <w:r>
        <w:t xml:space="preserve">Figure </w:t>
      </w:r>
      <w:fldSimple w:instr=" SEQ Figure \* ARABIC ">
        <w:r w:rsidR="00075737">
          <w:rPr>
            <w:noProof/>
          </w:rPr>
          <w:t>7</w:t>
        </w:r>
      </w:fldSimple>
      <w:r>
        <w:t xml:space="preserve"> : </w:t>
      </w:r>
      <w:r>
        <w:rPr>
          <w:color w:val="44546A"/>
        </w:rPr>
        <w:t>Evolution du vent au cours du temps</w:t>
      </w:r>
    </w:p>
    <w:p w14:paraId="51FA3B08" w14:textId="77777777" w:rsidR="00FD1FCD" w:rsidRDefault="006839AA" w:rsidP="00FD1FCD">
      <w:pPr>
        <w:keepNext/>
      </w:pPr>
      <w:r>
        <w:rPr>
          <w:noProof/>
        </w:rPr>
        <w:lastRenderedPageBreak/>
        <w:drawing>
          <wp:inline distT="0" distB="0" distL="0" distR="0" wp14:anchorId="6FACA9F5" wp14:editId="4E011310">
            <wp:extent cx="5943600" cy="366903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t="2232"/>
                    <a:stretch>
                      <a:fillRect/>
                    </a:stretch>
                  </pic:blipFill>
                  <pic:spPr>
                    <a:xfrm>
                      <a:off x="0" y="0"/>
                      <a:ext cx="5943600" cy="3669030"/>
                    </a:xfrm>
                    <a:prstGeom prst="rect">
                      <a:avLst/>
                    </a:prstGeom>
                    <a:ln/>
                  </pic:spPr>
                </pic:pic>
              </a:graphicData>
            </a:graphic>
          </wp:inline>
        </w:drawing>
      </w:r>
    </w:p>
    <w:p w14:paraId="705AA12A" w14:textId="334CFDD8" w:rsidR="00A57A64" w:rsidRDefault="00FD1FCD" w:rsidP="00FD1FCD">
      <w:pPr>
        <w:pStyle w:val="Caption"/>
        <w:jc w:val="center"/>
      </w:pPr>
      <w:r>
        <w:t xml:space="preserve">Figure </w:t>
      </w:r>
      <w:fldSimple w:instr=" SEQ Figure \* ARABIC ">
        <w:r w:rsidR="00075737">
          <w:rPr>
            <w:noProof/>
          </w:rPr>
          <w:t>8</w:t>
        </w:r>
      </w:fldSimple>
      <w:r>
        <w:t xml:space="preserve"> : </w:t>
      </w:r>
      <w:r w:rsidRPr="00FD1FCD">
        <w:t>Evolution de l’humidité (après-midi) et de la température (le matin) au cours du temps</w:t>
      </w:r>
    </w:p>
    <w:p w14:paraId="3BD17E6B" w14:textId="77777777" w:rsidR="00FD1FCD" w:rsidRDefault="006839AA" w:rsidP="00FD1FCD">
      <w:pPr>
        <w:keepNext/>
      </w:pPr>
      <w:r>
        <w:rPr>
          <w:noProof/>
        </w:rPr>
        <w:drawing>
          <wp:inline distT="0" distB="0" distL="0" distR="0" wp14:anchorId="1A453EC8" wp14:editId="6D863CB2">
            <wp:extent cx="5943600" cy="170942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1709420"/>
                    </a:xfrm>
                    <a:prstGeom prst="rect">
                      <a:avLst/>
                    </a:prstGeom>
                    <a:ln/>
                  </pic:spPr>
                </pic:pic>
              </a:graphicData>
            </a:graphic>
          </wp:inline>
        </w:drawing>
      </w:r>
    </w:p>
    <w:p w14:paraId="08DB9B92" w14:textId="1EDA505B" w:rsidR="00A57A64" w:rsidRDefault="00FD1FCD" w:rsidP="00FD1FCD">
      <w:pPr>
        <w:pStyle w:val="Caption"/>
        <w:jc w:val="center"/>
      </w:pPr>
      <w:r>
        <w:t xml:space="preserve">Figure </w:t>
      </w:r>
      <w:fldSimple w:instr=" SEQ Figure \* ARABIC ">
        <w:r w:rsidR="00075737">
          <w:rPr>
            <w:noProof/>
          </w:rPr>
          <w:t>9</w:t>
        </w:r>
      </w:fldSimple>
      <w:r>
        <w:t xml:space="preserve"> : </w:t>
      </w:r>
      <w:r>
        <w:rPr>
          <w:color w:val="44546A"/>
        </w:rPr>
        <w:t>Evolution de la différence de température entre les maximas et les minimas au cours du temps</w:t>
      </w:r>
    </w:p>
    <w:p w14:paraId="012DAE87" w14:textId="77777777" w:rsidR="00FD1FCD" w:rsidRDefault="006839AA" w:rsidP="00FD1FCD">
      <w:pPr>
        <w:keepNext/>
      </w:pPr>
      <w:r>
        <w:rPr>
          <w:noProof/>
        </w:rPr>
        <w:lastRenderedPageBreak/>
        <w:drawing>
          <wp:inline distT="0" distB="0" distL="0" distR="0" wp14:anchorId="51D361CA" wp14:editId="355B563B">
            <wp:extent cx="5943600" cy="2520315"/>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2520315"/>
                    </a:xfrm>
                    <a:prstGeom prst="rect">
                      <a:avLst/>
                    </a:prstGeom>
                    <a:ln/>
                  </pic:spPr>
                </pic:pic>
              </a:graphicData>
            </a:graphic>
          </wp:inline>
        </w:drawing>
      </w:r>
    </w:p>
    <w:p w14:paraId="565B4FE8" w14:textId="74F5C6CD" w:rsidR="00A57A64" w:rsidRDefault="00FD1FCD" w:rsidP="00FD1FCD">
      <w:pPr>
        <w:pStyle w:val="Caption"/>
        <w:jc w:val="center"/>
      </w:pPr>
      <w:r>
        <w:t xml:space="preserve">Figure </w:t>
      </w:r>
      <w:fldSimple w:instr=" SEQ Figure \* ARABIC ">
        <w:r w:rsidR="00075737">
          <w:rPr>
            <w:noProof/>
          </w:rPr>
          <w:t>10</w:t>
        </w:r>
      </w:fldSimple>
      <w:r>
        <w:t xml:space="preserve"> : </w:t>
      </w:r>
      <w:r w:rsidRPr="00FD1FCD">
        <w:t>Evolution de la pluie en fonction du mois</w:t>
      </w:r>
    </w:p>
    <w:p w14:paraId="33C1F05A" w14:textId="77777777" w:rsidR="00A57A64" w:rsidRDefault="006839AA">
      <w:r>
        <w:t>Cette figure montre notamment la fréquence de pluie globalement plus importante sur les mois de Mai-Août, qui correspondent à l’hiver Australien.</w:t>
      </w:r>
    </w:p>
    <w:p w14:paraId="322E6BB6" w14:textId="77777777" w:rsidR="00A57A64" w:rsidRDefault="00A57A64"/>
    <w:p w14:paraId="39E6F5BE" w14:textId="77777777" w:rsidR="00A57A64" w:rsidRDefault="006839AA">
      <w:pPr>
        <w:pStyle w:val="Heading4"/>
        <w:numPr>
          <w:ilvl w:val="3"/>
          <w:numId w:val="3"/>
        </w:numPr>
      </w:pPr>
      <w:bookmarkStart w:id="36" w:name="_Toc136266662"/>
      <w:r>
        <w:t xml:space="preserve">Principal Component </w:t>
      </w:r>
      <w:proofErr w:type="spellStart"/>
      <w:r>
        <w:t>Analysis</w:t>
      </w:r>
      <w:bookmarkEnd w:id="36"/>
      <w:proofErr w:type="spellEnd"/>
    </w:p>
    <w:p w14:paraId="6C6E3E95" w14:textId="77777777" w:rsidR="00A57A64" w:rsidRDefault="006839AA">
      <w:pPr>
        <w:jc w:val="both"/>
      </w:pPr>
      <w:r>
        <w:t>Afin de mieux comprendre la variance en fonction des variables du jeu de données. La figure suivante décrit les dimensions qui permettent d’expliquer la variance. Cette analyse ne permet pas d’identifier une variable dont la variance serait négligeable et ne participerait pas à expliquer une partie significative de la variance totale du système.</w:t>
      </w:r>
    </w:p>
    <w:p w14:paraId="28970F6E" w14:textId="77777777" w:rsidR="00FD1FCD" w:rsidRDefault="006839AA" w:rsidP="00FD1FCD">
      <w:pPr>
        <w:keepNext/>
        <w:jc w:val="both"/>
      </w:pPr>
      <w:r>
        <w:rPr>
          <w:noProof/>
        </w:rPr>
        <w:lastRenderedPageBreak/>
        <w:drawing>
          <wp:inline distT="0" distB="0" distL="0" distR="0" wp14:anchorId="0C07D2BA" wp14:editId="232BF360">
            <wp:extent cx="5943600" cy="4740275"/>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4740275"/>
                    </a:xfrm>
                    <a:prstGeom prst="rect">
                      <a:avLst/>
                    </a:prstGeom>
                    <a:ln/>
                  </pic:spPr>
                </pic:pic>
              </a:graphicData>
            </a:graphic>
          </wp:inline>
        </w:drawing>
      </w:r>
    </w:p>
    <w:p w14:paraId="5C63BBAF" w14:textId="06929D48" w:rsidR="00A57A64" w:rsidRDefault="00FD1FCD" w:rsidP="00FD1FCD">
      <w:pPr>
        <w:pStyle w:val="Caption"/>
        <w:jc w:val="center"/>
      </w:pPr>
      <w:r>
        <w:t xml:space="preserve">Figure </w:t>
      </w:r>
      <w:fldSimple w:instr=" SEQ Figure \* ARABIC ">
        <w:r w:rsidR="00075737">
          <w:rPr>
            <w:noProof/>
          </w:rPr>
          <w:t>11</w:t>
        </w:r>
      </w:fldSimple>
      <w:r>
        <w:t xml:space="preserve"> : </w:t>
      </w:r>
      <w:r w:rsidRPr="00FD1FCD">
        <w:t xml:space="preserve">PCA sur l’ensemble de variables du </w:t>
      </w:r>
      <w:proofErr w:type="spellStart"/>
      <w:r w:rsidRPr="00FD1FCD">
        <w:t>dataset</w:t>
      </w:r>
      <w:proofErr w:type="spellEnd"/>
    </w:p>
    <w:p w14:paraId="785D4D12" w14:textId="77777777" w:rsidR="00A57A64" w:rsidRDefault="006839AA">
      <w:pPr>
        <w:pBdr>
          <w:top w:val="nil"/>
          <w:left w:val="nil"/>
          <w:bottom w:val="nil"/>
          <w:right w:val="nil"/>
          <w:between w:val="nil"/>
        </w:pBdr>
        <w:spacing w:after="200" w:line="240" w:lineRule="auto"/>
        <w:jc w:val="both"/>
      </w:pPr>
      <w:r>
        <w:t>La figure suivante représente la répartition de la variable cible “</w:t>
      </w:r>
      <w:proofErr w:type="spellStart"/>
      <w:r>
        <w:t>RainTomorrow</w:t>
      </w:r>
      <w:proofErr w:type="spellEnd"/>
      <w:r>
        <w:t>” selon les 2 composantes principales de l’analyse ACP (environ 40% de la variance expliquée). La répartition de la variable cible en 2 sous-domaines relativement distincts permet d’anticiper que le jeu de données est adapté à un problème de classification et devrait permettre d'entraîner efficacement les modèles.</w:t>
      </w:r>
    </w:p>
    <w:p w14:paraId="4D8E52B1" w14:textId="77777777" w:rsidR="00FD1FCD" w:rsidRDefault="006839AA" w:rsidP="00FD1FCD">
      <w:pPr>
        <w:keepNext/>
        <w:pBdr>
          <w:top w:val="nil"/>
          <w:left w:val="nil"/>
          <w:bottom w:val="nil"/>
          <w:right w:val="nil"/>
          <w:between w:val="nil"/>
        </w:pBdr>
        <w:spacing w:after="200" w:line="240" w:lineRule="auto"/>
        <w:jc w:val="both"/>
      </w:pPr>
      <w:r>
        <w:rPr>
          <w:noProof/>
        </w:rPr>
        <w:lastRenderedPageBreak/>
        <w:drawing>
          <wp:inline distT="114300" distB="114300" distL="114300" distR="114300" wp14:anchorId="6824807D" wp14:editId="5B623AB6">
            <wp:extent cx="5943600" cy="25908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2590800"/>
                    </a:xfrm>
                    <a:prstGeom prst="rect">
                      <a:avLst/>
                    </a:prstGeom>
                    <a:ln/>
                  </pic:spPr>
                </pic:pic>
              </a:graphicData>
            </a:graphic>
          </wp:inline>
        </w:drawing>
      </w:r>
    </w:p>
    <w:p w14:paraId="2E629843" w14:textId="0A85C79C" w:rsidR="00A57A64" w:rsidRDefault="00FD1FCD" w:rsidP="00FD1FCD">
      <w:pPr>
        <w:pStyle w:val="Caption"/>
        <w:jc w:val="center"/>
      </w:pPr>
      <w:r>
        <w:t xml:space="preserve">Figure </w:t>
      </w:r>
      <w:fldSimple w:instr=" SEQ Figure \* ARABIC ">
        <w:r w:rsidR="00075737">
          <w:rPr>
            <w:noProof/>
          </w:rPr>
          <w:t>12</w:t>
        </w:r>
      </w:fldSimple>
      <w:r>
        <w:t xml:space="preserve"> : </w:t>
      </w:r>
      <w:r>
        <w:rPr>
          <w:color w:val="44546A"/>
        </w:rPr>
        <w:t xml:space="preserve">PCA sur l’ensemble des variables du </w:t>
      </w:r>
      <w:proofErr w:type="spellStart"/>
      <w:r>
        <w:rPr>
          <w:color w:val="44546A"/>
        </w:rPr>
        <w:t>dataset</w:t>
      </w:r>
      <w:proofErr w:type="spellEnd"/>
    </w:p>
    <w:p w14:paraId="7359FF59" w14:textId="77777777" w:rsidR="00A57A64" w:rsidRDefault="006839AA">
      <w:pPr>
        <w:pStyle w:val="Heading4"/>
        <w:numPr>
          <w:ilvl w:val="3"/>
          <w:numId w:val="3"/>
        </w:numPr>
      </w:pPr>
      <w:bookmarkStart w:id="37" w:name="_Toc136266663"/>
      <w:r>
        <w:t>Visualisations des données avec la variable cible</w:t>
      </w:r>
      <w:bookmarkEnd w:id="37"/>
    </w:p>
    <w:p w14:paraId="5EA5FB7B" w14:textId="77777777" w:rsidR="00A57A64" w:rsidRDefault="006839AA" w:rsidP="005B3E05">
      <w:pPr>
        <w:jc w:val="both"/>
      </w:pPr>
      <w:r>
        <w:t>Afin de mieux comprendre le jeu de données, nous avons réalisé des visualisations des variables explicatives en fonction de la variable cible.</w:t>
      </w:r>
    </w:p>
    <w:p w14:paraId="20AD8B28" w14:textId="77777777" w:rsidR="00A57A64" w:rsidRDefault="006839AA" w:rsidP="005B3E05">
      <w:pPr>
        <w:jc w:val="both"/>
      </w:pPr>
      <w:r>
        <w:t>Par exemple, la figure suivante propose la comparaison entre les minima et maxima de températures par rapport à la prévision de pluie.</w:t>
      </w:r>
    </w:p>
    <w:p w14:paraId="39A047FA" w14:textId="77777777" w:rsidR="00FD1FCD" w:rsidRDefault="006839AA" w:rsidP="00FD1FCD">
      <w:pPr>
        <w:keepNext/>
        <w:jc w:val="both"/>
      </w:pPr>
      <w:r>
        <w:rPr>
          <w:noProof/>
        </w:rPr>
        <w:drawing>
          <wp:inline distT="0" distB="0" distL="0" distR="0" wp14:anchorId="62734942" wp14:editId="7BCE4D74">
            <wp:extent cx="5943600" cy="2567940"/>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2567940"/>
                    </a:xfrm>
                    <a:prstGeom prst="rect">
                      <a:avLst/>
                    </a:prstGeom>
                    <a:ln/>
                  </pic:spPr>
                </pic:pic>
              </a:graphicData>
            </a:graphic>
          </wp:inline>
        </w:drawing>
      </w:r>
    </w:p>
    <w:p w14:paraId="3CC03F78" w14:textId="3C0537EA" w:rsidR="00A57A64" w:rsidRDefault="00FD1FCD" w:rsidP="00FD1FCD">
      <w:pPr>
        <w:pStyle w:val="Caption"/>
        <w:jc w:val="center"/>
      </w:pPr>
      <w:r>
        <w:t xml:space="preserve">Figure </w:t>
      </w:r>
      <w:fldSimple w:instr=" SEQ Figure \* ARABIC ">
        <w:r w:rsidR="00075737">
          <w:rPr>
            <w:noProof/>
          </w:rPr>
          <w:t>13</w:t>
        </w:r>
      </w:fldSimple>
      <w:r>
        <w:t xml:space="preserve"> : </w:t>
      </w:r>
      <w:r w:rsidRPr="00FD1FCD">
        <w:t>Nuage de points entre les températures et la prévision de pluie</w:t>
      </w:r>
    </w:p>
    <w:p w14:paraId="2A7D5658" w14:textId="77777777" w:rsidR="00A57A64" w:rsidRDefault="006839AA" w:rsidP="005B3E05">
      <w:pPr>
        <w:jc w:val="both"/>
      </w:pPr>
      <w:r>
        <w:t>Il semble que la relation soit linéaire. On peut noter que les températures plus élevées ont tendance à avoir moins de pluie que les températures faibles.</w:t>
      </w:r>
    </w:p>
    <w:p w14:paraId="256637C6" w14:textId="77777777" w:rsidR="00A57A64" w:rsidRDefault="00A57A64">
      <w:pPr>
        <w:jc w:val="both"/>
      </w:pPr>
    </w:p>
    <w:p w14:paraId="5D767D8C" w14:textId="77777777" w:rsidR="00A57A64" w:rsidRDefault="00A57A64">
      <w:pPr>
        <w:keepNext/>
        <w:jc w:val="both"/>
      </w:pPr>
    </w:p>
    <w:p w14:paraId="72EB4D34" w14:textId="77777777" w:rsidR="00FD1FCD" w:rsidRDefault="006839AA" w:rsidP="00FD1FCD">
      <w:pPr>
        <w:keepNext/>
        <w:jc w:val="both"/>
      </w:pPr>
      <w:r>
        <w:rPr>
          <w:noProof/>
        </w:rPr>
        <w:drawing>
          <wp:inline distT="114300" distB="114300" distL="114300" distR="114300" wp14:anchorId="347E4B3C" wp14:editId="6C190C71">
            <wp:extent cx="5943600" cy="2552700"/>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2552700"/>
                    </a:xfrm>
                    <a:prstGeom prst="rect">
                      <a:avLst/>
                    </a:prstGeom>
                    <a:ln/>
                  </pic:spPr>
                </pic:pic>
              </a:graphicData>
            </a:graphic>
          </wp:inline>
        </w:drawing>
      </w:r>
    </w:p>
    <w:p w14:paraId="25BB3CCD" w14:textId="19AA0272" w:rsidR="00A57A64" w:rsidRDefault="00FD1FCD" w:rsidP="00FD1FCD">
      <w:pPr>
        <w:pStyle w:val="Caption"/>
        <w:jc w:val="center"/>
      </w:pPr>
      <w:r>
        <w:t xml:space="preserve">Figure </w:t>
      </w:r>
      <w:fldSimple w:instr=" SEQ Figure \* ARABIC ">
        <w:r w:rsidR="00075737">
          <w:rPr>
            <w:noProof/>
          </w:rPr>
          <w:t>14</w:t>
        </w:r>
      </w:fldSimple>
      <w:r>
        <w:t xml:space="preserve"> : </w:t>
      </w:r>
      <w:r>
        <w:rPr>
          <w:color w:val="44546A"/>
        </w:rPr>
        <w:t>Evolution de la pluie en fonction de l’humidité</w:t>
      </w:r>
    </w:p>
    <w:p w14:paraId="0EA52EBB" w14:textId="77777777" w:rsidR="00A57A64" w:rsidRDefault="006839AA">
      <w:r>
        <w:t>Plus l’humidité est importante la veille, plus la tendance de pluie le jour suivant est importante.</w:t>
      </w:r>
    </w:p>
    <w:p w14:paraId="71FE85A9" w14:textId="77777777" w:rsidR="00A57A64" w:rsidRDefault="00A57A64"/>
    <w:p w14:paraId="0E34CD77" w14:textId="77777777" w:rsidR="00FD1FCD" w:rsidRDefault="006839AA" w:rsidP="00FD1FCD">
      <w:pPr>
        <w:keepNext/>
      </w:pPr>
      <w:r>
        <w:rPr>
          <w:noProof/>
        </w:rPr>
        <w:lastRenderedPageBreak/>
        <w:drawing>
          <wp:inline distT="114300" distB="114300" distL="114300" distR="114300" wp14:anchorId="17FF4E7A" wp14:editId="387268E0">
            <wp:extent cx="5943600" cy="52832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5283200"/>
                    </a:xfrm>
                    <a:prstGeom prst="rect">
                      <a:avLst/>
                    </a:prstGeom>
                    <a:ln/>
                  </pic:spPr>
                </pic:pic>
              </a:graphicData>
            </a:graphic>
          </wp:inline>
        </w:drawing>
      </w:r>
    </w:p>
    <w:p w14:paraId="4C5A9A68" w14:textId="3D9F061A" w:rsidR="00A57A64" w:rsidRDefault="00FD1FCD" w:rsidP="00FD1FCD">
      <w:pPr>
        <w:pStyle w:val="Caption"/>
        <w:jc w:val="center"/>
      </w:pPr>
      <w:r>
        <w:t xml:space="preserve">Figure </w:t>
      </w:r>
      <w:fldSimple w:instr=" SEQ Figure \* ARABIC ">
        <w:r w:rsidR="00075737">
          <w:rPr>
            <w:noProof/>
          </w:rPr>
          <w:t>15</w:t>
        </w:r>
      </w:fldSimple>
      <w:r>
        <w:t xml:space="preserve"> : </w:t>
      </w:r>
      <w:r>
        <w:rPr>
          <w:color w:val="44546A"/>
        </w:rPr>
        <w:t>Présence des jours avec pluie ou sans pluie en fonction de la direction du vent la veille à 15h</w:t>
      </w:r>
    </w:p>
    <w:p w14:paraId="6A465CBE" w14:textId="77777777" w:rsidR="00A57A64" w:rsidRDefault="006839AA" w:rsidP="005B3E05">
      <w:pPr>
        <w:jc w:val="both"/>
      </w:pPr>
      <w:r>
        <w:t>Les directions du vent provenant du Nord-Ouest apportent le moins de précipitations. (En même temps, moins de villes sont localisées sur la côte Nord-Ouest de l’Australie).</w:t>
      </w:r>
    </w:p>
    <w:p w14:paraId="181DC9BE" w14:textId="77777777" w:rsidR="00FD1FCD" w:rsidRDefault="006839AA" w:rsidP="00FD1FCD">
      <w:pPr>
        <w:keepNext/>
      </w:pPr>
      <w:r>
        <w:rPr>
          <w:noProof/>
        </w:rPr>
        <w:lastRenderedPageBreak/>
        <w:drawing>
          <wp:inline distT="0" distB="0" distL="0" distR="0" wp14:anchorId="182E28F4" wp14:editId="3DE5C85F">
            <wp:extent cx="5943600" cy="2582545"/>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2582545"/>
                    </a:xfrm>
                    <a:prstGeom prst="rect">
                      <a:avLst/>
                    </a:prstGeom>
                    <a:ln/>
                  </pic:spPr>
                </pic:pic>
              </a:graphicData>
            </a:graphic>
          </wp:inline>
        </w:drawing>
      </w:r>
    </w:p>
    <w:p w14:paraId="2860C8E8" w14:textId="2F94B89C" w:rsidR="00A57A64" w:rsidRDefault="00FD1FCD" w:rsidP="00FD1FCD">
      <w:pPr>
        <w:pStyle w:val="Caption"/>
        <w:jc w:val="center"/>
      </w:pPr>
      <w:r>
        <w:t xml:space="preserve">Figure </w:t>
      </w:r>
      <w:fldSimple w:instr=" SEQ Figure \* ARABIC ">
        <w:r w:rsidR="00075737">
          <w:rPr>
            <w:noProof/>
          </w:rPr>
          <w:t>16</w:t>
        </w:r>
      </w:fldSimple>
      <w:r>
        <w:t xml:space="preserve"> : </w:t>
      </w:r>
      <w:r>
        <w:rPr>
          <w:color w:val="44546A"/>
        </w:rPr>
        <w:t>Présence de pluie en fonction des rafales de vent</w:t>
      </w:r>
    </w:p>
    <w:p w14:paraId="6771FEBD" w14:textId="77777777" w:rsidR="00A57A64" w:rsidRDefault="006839AA">
      <w:r>
        <w:t>Il ne semble pas y avoir de lien entre la vitesse du vent et la présence de pluie.</w:t>
      </w:r>
    </w:p>
    <w:p w14:paraId="1B469917" w14:textId="77777777" w:rsidR="00A57A64" w:rsidRDefault="00A57A64"/>
    <w:p w14:paraId="0E4CF851" w14:textId="77777777" w:rsidR="00FD1FCD" w:rsidRDefault="006839AA" w:rsidP="00FD1FCD">
      <w:pPr>
        <w:keepNext/>
      </w:pPr>
      <w:r>
        <w:rPr>
          <w:noProof/>
        </w:rPr>
        <w:drawing>
          <wp:inline distT="0" distB="0" distL="0" distR="0" wp14:anchorId="3344B30A" wp14:editId="6D9547E5">
            <wp:extent cx="5943600" cy="253238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2532380"/>
                    </a:xfrm>
                    <a:prstGeom prst="rect">
                      <a:avLst/>
                    </a:prstGeom>
                    <a:ln/>
                  </pic:spPr>
                </pic:pic>
              </a:graphicData>
            </a:graphic>
          </wp:inline>
        </w:drawing>
      </w:r>
    </w:p>
    <w:p w14:paraId="7E6BC791" w14:textId="69389C5C" w:rsidR="00A57A64" w:rsidRDefault="00FD1FCD" w:rsidP="00FD1FCD">
      <w:pPr>
        <w:pStyle w:val="Caption"/>
        <w:jc w:val="center"/>
      </w:pPr>
      <w:r>
        <w:t xml:space="preserve">Figure </w:t>
      </w:r>
      <w:fldSimple w:instr=" SEQ Figure \* ARABIC ">
        <w:r w:rsidR="00075737">
          <w:rPr>
            <w:noProof/>
          </w:rPr>
          <w:t>17</w:t>
        </w:r>
      </w:fldSimple>
      <w:r>
        <w:t xml:space="preserve"> : </w:t>
      </w:r>
      <w:r w:rsidRPr="00FD1FCD">
        <w:t>Présence de pluie en fonction de la pression de l’après-midi de la veille</w:t>
      </w:r>
    </w:p>
    <w:p w14:paraId="6A06D086" w14:textId="77777777" w:rsidR="00A57A64" w:rsidRDefault="006839AA">
      <w:r>
        <w:t>Cette figure indique que de faibles pressions ont tendance à apporter de la pluie.</w:t>
      </w:r>
    </w:p>
    <w:p w14:paraId="227A8C3C" w14:textId="77777777" w:rsidR="00A57A64" w:rsidRDefault="00A57A64"/>
    <w:p w14:paraId="52628E52" w14:textId="77777777" w:rsidR="00A57A64" w:rsidRDefault="00A57A64"/>
    <w:p w14:paraId="29FAC64B" w14:textId="77777777" w:rsidR="00A57A64" w:rsidRDefault="00A57A64"/>
    <w:p w14:paraId="1495F14F" w14:textId="77777777" w:rsidR="00A57A64" w:rsidRDefault="00A57A64"/>
    <w:p w14:paraId="575710CE" w14:textId="77777777" w:rsidR="00A57A64" w:rsidRDefault="00A57A64"/>
    <w:p w14:paraId="2275B6CC" w14:textId="6B880649" w:rsidR="00A57A64" w:rsidRDefault="00CD3FAE" w:rsidP="00BA6230">
      <w:pPr>
        <w:pStyle w:val="Heading1"/>
        <w:numPr>
          <w:ilvl w:val="0"/>
          <w:numId w:val="3"/>
        </w:numPr>
      </w:pPr>
      <w:bookmarkStart w:id="38" w:name="_Toc136266664"/>
      <w:r>
        <w:lastRenderedPageBreak/>
        <w:t xml:space="preserve">Data </w:t>
      </w:r>
      <w:proofErr w:type="spellStart"/>
      <w:r w:rsidRPr="00D76ABF">
        <w:t>pre-processing</w:t>
      </w:r>
      <w:bookmarkEnd w:id="38"/>
      <w:proofErr w:type="spellEnd"/>
    </w:p>
    <w:p w14:paraId="617AA407" w14:textId="77777777" w:rsidR="00133BA2" w:rsidRDefault="00133BA2" w:rsidP="00BA6230"/>
    <w:p w14:paraId="74777969" w14:textId="73C12432" w:rsidR="00584AA1" w:rsidRDefault="00BA6230" w:rsidP="005B3E05">
      <w:pPr>
        <w:jc w:val="both"/>
      </w:pPr>
      <w:r>
        <w:t xml:space="preserve">Après avoir nettoyé et exploré le jeu de données existant, nous avons réalisé </w:t>
      </w:r>
      <w:r w:rsidR="00A32422">
        <w:t>l</w:t>
      </w:r>
      <w:r>
        <w:t>es premières modélisations de données à partir de l’analyse exploratoire.</w:t>
      </w:r>
      <w:r w:rsidR="00133BA2">
        <w:t xml:space="preserve"> </w:t>
      </w:r>
      <w:r w:rsidR="00D76ABF">
        <w:t>Rapidement, nous avons été confrontés à des questionnements des valeurs manquantes et la possibilité</w:t>
      </w:r>
      <w:r w:rsidR="00584AA1">
        <w:t xml:space="preserve"> d’améliorer certaines variables.</w:t>
      </w:r>
    </w:p>
    <w:p w14:paraId="7535369F" w14:textId="4623EEAC" w:rsidR="00584AA1" w:rsidRDefault="00584AA1" w:rsidP="00584AA1">
      <w:pPr>
        <w:pStyle w:val="Heading3"/>
        <w:numPr>
          <w:ilvl w:val="1"/>
          <w:numId w:val="3"/>
        </w:numPr>
      </w:pPr>
      <w:bookmarkStart w:id="39" w:name="_Toc136266665"/>
      <w:r>
        <w:t xml:space="preserve">Advanced </w:t>
      </w:r>
      <w:proofErr w:type="spellStart"/>
      <w:r>
        <w:t>Feature</w:t>
      </w:r>
      <w:proofErr w:type="spellEnd"/>
      <w:r>
        <w:t xml:space="preserve"> engineering</w:t>
      </w:r>
      <w:bookmarkEnd w:id="39"/>
    </w:p>
    <w:p w14:paraId="6A8B2DA2" w14:textId="5C661B80" w:rsidR="00584AA1" w:rsidRDefault="00584AA1" w:rsidP="00584AA1"/>
    <w:p w14:paraId="5439D670" w14:textId="2F4DC0E4" w:rsidR="00584AA1" w:rsidRDefault="00584AA1" w:rsidP="005B3E05">
      <w:pPr>
        <w:jc w:val="both"/>
      </w:pPr>
      <w:r>
        <w:t>En réalisant nos premières modélisations, nous avons trouvé que les données climatiques exprimées en quatre classes différentes ne permettaient pas d’expliquer une variance intéressante. En cherchant dans la littérature, nous avons déterminé que l’usage de la classification du climat selon la méthode de Köppen était</w:t>
      </w:r>
      <w:r w:rsidR="00133BA2">
        <w:t xml:space="preserve"> la</w:t>
      </w:r>
      <w:r>
        <w:t xml:space="preserve"> plus approprié. Dans notre cas, nous avons déterminé quatre classes de climat : </w:t>
      </w:r>
    </w:p>
    <w:p w14:paraId="30806AE3" w14:textId="31117145" w:rsidR="00584AA1" w:rsidRDefault="00584AA1" w:rsidP="005B3E05">
      <w:pPr>
        <w:pStyle w:val="ListParagraph"/>
        <w:numPr>
          <w:ilvl w:val="0"/>
          <w:numId w:val="7"/>
        </w:numPr>
        <w:jc w:val="both"/>
      </w:pPr>
      <w:r>
        <w:t>Chaud et humide ;</w:t>
      </w:r>
    </w:p>
    <w:p w14:paraId="05332FF9" w14:textId="541B83C1" w:rsidR="00584AA1" w:rsidRDefault="00584AA1" w:rsidP="005B3E05">
      <w:pPr>
        <w:pStyle w:val="ListParagraph"/>
        <w:numPr>
          <w:ilvl w:val="0"/>
          <w:numId w:val="7"/>
        </w:numPr>
        <w:jc w:val="both"/>
      </w:pPr>
      <w:r>
        <w:t>Tempéré et froid ;</w:t>
      </w:r>
    </w:p>
    <w:p w14:paraId="3E9A632C" w14:textId="6955B9CB" w:rsidR="00584AA1" w:rsidRDefault="00584AA1" w:rsidP="005B3E05">
      <w:pPr>
        <w:pStyle w:val="ListParagraph"/>
        <w:numPr>
          <w:ilvl w:val="0"/>
          <w:numId w:val="7"/>
        </w:numPr>
        <w:jc w:val="both"/>
      </w:pPr>
      <w:r>
        <w:t>Sec ;</w:t>
      </w:r>
    </w:p>
    <w:p w14:paraId="18C57EDC" w14:textId="4CA2F7BC" w:rsidR="00584AA1" w:rsidRDefault="00584AA1" w:rsidP="005B3E05">
      <w:pPr>
        <w:pStyle w:val="ListParagraph"/>
        <w:numPr>
          <w:ilvl w:val="0"/>
          <w:numId w:val="7"/>
        </w:numPr>
        <w:jc w:val="both"/>
      </w:pPr>
      <w:r>
        <w:t>Méditerranéen.</w:t>
      </w:r>
    </w:p>
    <w:p w14:paraId="2306B659" w14:textId="54EDC591" w:rsidR="00B14301" w:rsidRDefault="00B14301" w:rsidP="005B3E05">
      <w:pPr>
        <w:jc w:val="both"/>
      </w:pPr>
      <w:r>
        <w:t>Cette variable n’a finalement pas contribué à améliorer l’explication de la variance et a été retiré</w:t>
      </w:r>
      <w:r w:rsidR="00133BA2">
        <w:t>e</w:t>
      </w:r>
      <w:r>
        <w:t xml:space="preserve"> des variables explicatives.</w:t>
      </w:r>
    </w:p>
    <w:p w14:paraId="2FBADE51" w14:textId="2FC3EB88" w:rsidR="007E245C" w:rsidRDefault="007E245C" w:rsidP="005B3E05">
      <w:pPr>
        <w:jc w:val="both"/>
      </w:pPr>
      <w:r>
        <w:t>Nous avons également décidé d’utiliser les points cardinaux, Nord, Sud, Est et Ouest pour déterminer la position géographique d’un point de données</w:t>
      </w:r>
      <w:r w:rsidR="00372DF1">
        <w:t xml:space="preserve"> par rapport à la carte de l’Australie.</w:t>
      </w:r>
    </w:p>
    <w:p w14:paraId="299CC060" w14:textId="77777777" w:rsidR="007E245C" w:rsidRDefault="007E245C" w:rsidP="007E245C"/>
    <w:p w14:paraId="3EA6E400" w14:textId="2AA3492F" w:rsidR="00B14301" w:rsidRDefault="00B14301" w:rsidP="00584AA1">
      <w:pPr>
        <w:pStyle w:val="Heading3"/>
        <w:numPr>
          <w:ilvl w:val="1"/>
          <w:numId w:val="3"/>
        </w:numPr>
      </w:pPr>
      <w:bookmarkStart w:id="40" w:name="_Toc136266666"/>
      <w:r>
        <w:t>Suppression des variables inutiles</w:t>
      </w:r>
      <w:bookmarkEnd w:id="40"/>
    </w:p>
    <w:p w14:paraId="7841F6C0" w14:textId="15A41678" w:rsidR="00B14301" w:rsidRDefault="00B14301" w:rsidP="00B14301"/>
    <w:p w14:paraId="68921E23" w14:textId="5FA3927C" w:rsidR="00B14301" w:rsidRDefault="00B14301" w:rsidP="005B3E05">
      <w:pPr>
        <w:jc w:val="both"/>
      </w:pPr>
      <w:r>
        <w:t xml:space="preserve">Une première conséquence de l’analyse exploratoire est la </w:t>
      </w:r>
      <w:r w:rsidRPr="00A32422">
        <w:t>multicolinéarité</w:t>
      </w:r>
      <w:r>
        <w:t xml:space="preserve"> présente parmi les variables explicatives. Nous avons donc retiré les variables qui apportaient une information déjà renseignée par une autre afin d’avoir des variables explicatives expliquant une part individuelle de la variance. Les variables retenues ont été conservées dans un fichier csv « </w:t>
      </w:r>
      <w:proofErr w:type="spellStart"/>
      <w:r>
        <w:t>data_features</w:t>
      </w:r>
      <w:proofErr w:type="spellEnd"/>
      <w:r>
        <w:t> ».</w:t>
      </w:r>
    </w:p>
    <w:p w14:paraId="52FEB0AA" w14:textId="77B8EE4F" w:rsidR="00B14301" w:rsidRPr="00B14301" w:rsidRDefault="00B14301" w:rsidP="005B3E05">
      <w:pPr>
        <w:jc w:val="both"/>
      </w:pPr>
      <w:r>
        <w:t xml:space="preserve">Parmi les variables non retenues pour nos analyses, nous pouvons noter : </w:t>
      </w:r>
      <w:r w:rsidRPr="00B14301">
        <w:t>'date', 'location', '</w:t>
      </w:r>
      <w:proofErr w:type="spellStart"/>
      <w:r w:rsidRPr="00B14301">
        <w:t>maxtemp</w:t>
      </w:r>
      <w:proofErr w:type="spellEnd"/>
      <w:r w:rsidRPr="00B14301">
        <w:t>', '</w:t>
      </w:r>
      <w:proofErr w:type="spellStart"/>
      <w:r w:rsidRPr="00B14301">
        <w:t>mintemp</w:t>
      </w:r>
      <w:proofErr w:type="spellEnd"/>
      <w:r w:rsidRPr="00B14301">
        <w:t>', '</w:t>
      </w:r>
      <w:proofErr w:type="spellStart"/>
      <w:r w:rsidRPr="00B14301">
        <w:t>climat_koppen</w:t>
      </w:r>
      <w:proofErr w:type="spellEnd"/>
      <w:r w:rsidRPr="00B14301">
        <w:t>', 'temp9am', 'temp3pm', 'pressure9am'</w:t>
      </w:r>
      <w:r>
        <w:t>. Celles-ci présentent des corrélations trop élevées.</w:t>
      </w:r>
    </w:p>
    <w:p w14:paraId="7DCD17CA" w14:textId="5783CEE9" w:rsidR="00584AA1" w:rsidRDefault="00B14301" w:rsidP="00584AA1">
      <w:pPr>
        <w:pStyle w:val="Heading3"/>
        <w:numPr>
          <w:ilvl w:val="1"/>
          <w:numId w:val="3"/>
        </w:numPr>
      </w:pPr>
      <w:bookmarkStart w:id="41" w:name="_Toc136266667"/>
      <w:proofErr w:type="spellStart"/>
      <w:r>
        <w:t>Missing</w:t>
      </w:r>
      <w:proofErr w:type="spellEnd"/>
      <w:r>
        <w:t xml:space="preserve"> values</w:t>
      </w:r>
      <w:bookmarkEnd w:id="41"/>
    </w:p>
    <w:p w14:paraId="399C04C0" w14:textId="316F0D4C" w:rsidR="00584AA1" w:rsidRDefault="00584AA1" w:rsidP="00584AA1"/>
    <w:p w14:paraId="0C5DE465" w14:textId="744982E2" w:rsidR="00584AA1" w:rsidRDefault="00584AA1" w:rsidP="005B3E05">
      <w:pPr>
        <w:jc w:val="both"/>
      </w:pPr>
      <w:r>
        <w:t xml:space="preserve">Par ailleurs, </w:t>
      </w:r>
      <w:r w:rsidR="000B1844">
        <w:t xml:space="preserve">nous avons fait le choix de traiter les valeurs manquantes des variables </w:t>
      </w:r>
      <w:proofErr w:type="spellStart"/>
      <w:r w:rsidR="000B1844">
        <w:t>sunshine</w:t>
      </w:r>
      <w:proofErr w:type="spellEnd"/>
      <w:r w:rsidR="000B1844">
        <w:t xml:space="preserve">, </w:t>
      </w:r>
      <w:proofErr w:type="spellStart"/>
      <w:r w:rsidR="000B1844">
        <w:t>evaporation</w:t>
      </w:r>
      <w:proofErr w:type="spellEnd"/>
      <w:r w:rsidR="000B1844">
        <w:t xml:space="preserve">, cloud3pm et cloud9am. Les villes étant proches les unes </w:t>
      </w:r>
      <w:proofErr w:type="gramStart"/>
      <w:r w:rsidR="000B1844">
        <w:t>des autres</w:t>
      </w:r>
      <w:proofErr w:type="gramEnd"/>
      <w:r w:rsidR="000B1844">
        <w:t xml:space="preserve">, nous avons estimé qu’il était possible de pouvoir retrouver le climat d’une ville par proximité, dans un rayon de 500 km. Si une ville </w:t>
      </w:r>
      <w:r w:rsidR="007E245C">
        <w:t>possède une donnée manquante</w:t>
      </w:r>
      <w:r w:rsidR="000B1844">
        <w:t>, nous remplaçons cette valeur par celle de la ville la plus proche.</w:t>
      </w:r>
      <w:r w:rsidR="00E86333">
        <w:t xml:space="preserve"> Bien que cette méthode puisse intégrer un biais dans nos analyses, elle semble moins biaisée qu’un simple remplacement par le mode, la moyenne ou la médiane.</w:t>
      </w:r>
    </w:p>
    <w:p w14:paraId="5B4F75B5" w14:textId="2B45A47D" w:rsidR="00B14301" w:rsidRDefault="00B14301" w:rsidP="00B14301">
      <w:pPr>
        <w:pStyle w:val="Heading3"/>
        <w:numPr>
          <w:ilvl w:val="1"/>
          <w:numId w:val="3"/>
        </w:numPr>
      </w:pPr>
      <w:bookmarkStart w:id="42" w:name="_Toc136266668"/>
      <w:proofErr w:type="spellStart"/>
      <w:r>
        <w:lastRenderedPageBreak/>
        <w:t>Outlier</w:t>
      </w:r>
      <w:proofErr w:type="spellEnd"/>
      <w:r>
        <w:t xml:space="preserve"> </w:t>
      </w:r>
      <w:proofErr w:type="spellStart"/>
      <w:r>
        <w:t>treatment</w:t>
      </w:r>
      <w:bookmarkEnd w:id="42"/>
      <w:proofErr w:type="spellEnd"/>
    </w:p>
    <w:p w14:paraId="45082CA4" w14:textId="77777777" w:rsidR="0083705E" w:rsidRDefault="0083705E" w:rsidP="005B3E05">
      <w:pPr>
        <w:jc w:val="both"/>
      </w:pPr>
    </w:p>
    <w:p w14:paraId="631199B3" w14:textId="21E76486" w:rsidR="00372DF1" w:rsidRDefault="00B14301" w:rsidP="005B3E05">
      <w:pPr>
        <w:jc w:val="both"/>
      </w:pPr>
      <w:r>
        <w:t xml:space="preserve">Avec ce nouveau jeu de données, nous avons réalisé un traitement des valeurs aberrantes à l’aide du test de </w:t>
      </w:r>
      <w:proofErr w:type="spellStart"/>
      <w:r>
        <w:t>Tukey</w:t>
      </w:r>
      <w:proofErr w:type="spellEnd"/>
      <w:r>
        <w:t xml:space="preserve">. L’objectif est de repérer les valeurs qui sortent des valeurs de référence selon l’interquartile range. </w:t>
      </w:r>
      <w:r w:rsidR="00372DF1">
        <w:t>L’option a été de retirer les valeurs aberrantes du jeu de données. Nous obtenons un jeu de données avec 72 707 entrées.</w:t>
      </w:r>
    </w:p>
    <w:p w14:paraId="5A64B99E" w14:textId="28DFC7A0" w:rsidR="00372DF1" w:rsidRDefault="000C6BF8" w:rsidP="00372DF1">
      <w:pPr>
        <w:pStyle w:val="Heading3"/>
        <w:numPr>
          <w:ilvl w:val="1"/>
          <w:numId w:val="3"/>
        </w:numPr>
      </w:pPr>
      <w:bookmarkStart w:id="43" w:name="_Toc136266669"/>
      <w:r>
        <w:t>Encodage des variables catégorielles</w:t>
      </w:r>
      <w:bookmarkEnd w:id="43"/>
    </w:p>
    <w:p w14:paraId="31F94424" w14:textId="6FB5B024" w:rsidR="000C6BF8" w:rsidRDefault="000C6BF8" w:rsidP="000C6BF8"/>
    <w:p w14:paraId="53392A0A" w14:textId="0845D201" w:rsidR="000C6BF8" w:rsidRDefault="000C6BF8" w:rsidP="005B3E05">
      <w:pPr>
        <w:jc w:val="both"/>
      </w:pPr>
      <w:r>
        <w:t xml:space="preserve">Afin de réaliser des modélisations adéquates, nous avons encodé les différentes variables catégorielles. Celles en </w:t>
      </w:r>
      <w:r w:rsidR="00465C98">
        <w:t>« </w:t>
      </w:r>
      <w:r>
        <w:t>Yes</w:t>
      </w:r>
      <w:r w:rsidR="00465C98">
        <w:t> »</w:t>
      </w:r>
      <w:r>
        <w:t xml:space="preserve">, </w:t>
      </w:r>
      <w:r w:rsidR="00465C98">
        <w:t>« </w:t>
      </w:r>
      <w:r>
        <w:t>No</w:t>
      </w:r>
      <w:r w:rsidR="00465C98">
        <w:t> »</w:t>
      </w:r>
      <w:r>
        <w:t xml:space="preserve"> remplacées par </w:t>
      </w:r>
      <w:r w:rsidR="00465C98">
        <w:t>« </w:t>
      </w:r>
      <w:r>
        <w:t>1</w:t>
      </w:r>
      <w:r w:rsidR="00465C98">
        <w:t> »</w:t>
      </w:r>
      <w:r>
        <w:t xml:space="preserve"> et </w:t>
      </w:r>
      <w:r w:rsidR="00465C98">
        <w:t>« </w:t>
      </w:r>
      <w:r>
        <w:t>0</w:t>
      </w:r>
      <w:r w:rsidR="00465C98">
        <w:t xml:space="preserve"> » </w:t>
      </w:r>
      <w:r>
        <w:t xml:space="preserve">respectivement. Les autres variables étant encodées selon </w:t>
      </w:r>
      <w:r w:rsidR="00465C98">
        <w:t>une</w:t>
      </w:r>
      <w:r>
        <w:t xml:space="preserve"> méthode </w:t>
      </w:r>
      <w:r w:rsidR="00465C98">
        <w:t xml:space="preserve">de label </w:t>
      </w:r>
      <w:proofErr w:type="spellStart"/>
      <w:r w:rsidR="00465C98">
        <w:t>encoding</w:t>
      </w:r>
      <w:proofErr w:type="spellEnd"/>
      <w:r w:rsidR="00465C98">
        <w:t>.</w:t>
      </w:r>
    </w:p>
    <w:p w14:paraId="7CD7D29B" w14:textId="15DB28C5" w:rsidR="00133BA2" w:rsidRDefault="00223131" w:rsidP="00133BA2">
      <w:pPr>
        <w:pStyle w:val="Heading3"/>
        <w:numPr>
          <w:ilvl w:val="1"/>
          <w:numId w:val="3"/>
        </w:numPr>
      </w:pPr>
      <w:bookmarkStart w:id="44" w:name="_Toc136266670"/>
      <w:r>
        <w:t>Vérification de l’utilité des variables sélectionnées</w:t>
      </w:r>
      <w:bookmarkEnd w:id="44"/>
    </w:p>
    <w:p w14:paraId="0E77F203" w14:textId="77777777" w:rsidR="00223131" w:rsidRDefault="00223131" w:rsidP="00223131"/>
    <w:p w14:paraId="5043082D" w14:textId="6D15A178" w:rsidR="00223131" w:rsidRDefault="00223131" w:rsidP="005F00F7">
      <w:pPr>
        <w:jc w:val="both"/>
      </w:pPr>
      <w:r>
        <w:t>Dans l’objectif de déterminer le choix des variables retenues, une simple régression logistique est lancée</w:t>
      </w:r>
      <w:r w:rsidR="005B438A">
        <w:t xml:space="preserve"> sur l’ensemble du jeu de données</w:t>
      </w:r>
      <w:r>
        <w:t xml:space="preserve">. Les variables proposent des p-values inférieures à .05, ce qui montre une influence significative sur </w:t>
      </w:r>
      <w:r w:rsidR="005B438A">
        <w:t>la</w:t>
      </w:r>
      <w:r>
        <w:t xml:space="preserve"> variance de la variable cible.</w:t>
      </w:r>
      <w:r w:rsidR="005B438A">
        <w:t xml:space="preserve"> Elles sont donc toutes importantes dans l’explication de la variance.</w:t>
      </w:r>
      <w:r w:rsidR="005F00F7">
        <w:t xml:space="preserve"> Cette régression simple est réalisée avec le package </w:t>
      </w:r>
      <w:proofErr w:type="spellStart"/>
      <w:r w:rsidR="005F00F7">
        <w:t>statsmodel</w:t>
      </w:r>
      <w:proofErr w:type="spellEnd"/>
      <w:r w:rsidR="005F00F7">
        <w:t>. Une régression utilisant le model OLS (</w:t>
      </w:r>
      <w:proofErr w:type="spellStart"/>
      <w:r w:rsidR="005F00F7">
        <w:t>Ordinary</w:t>
      </w:r>
      <w:proofErr w:type="spellEnd"/>
      <w:r w:rsidR="005F00F7">
        <w:t xml:space="preserve"> Least Square) est utilisé, pour indiquer une différence de catégorie entre la valeur 0 qui est un jour sans pluie et 1 qui représente un jour avec pluie (une quantité physique).</w:t>
      </w:r>
    </w:p>
    <w:p w14:paraId="11C7202C" w14:textId="49625631" w:rsidR="00223131" w:rsidRDefault="00BB0606" w:rsidP="00223131">
      <w:pPr>
        <w:pStyle w:val="Heading1"/>
        <w:numPr>
          <w:ilvl w:val="0"/>
          <w:numId w:val="3"/>
        </w:numPr>
      </w:pPr>
      <w:bookmarkStart w:id="45" w:name="_Toc136266671"/>
      <w:r>
        <w:t>Simple Modeling Techniques</w:t>
      </w:r>
      <w:bookmarkEnd w:id="45"/>
    </w:p>
    <w:p w14:paraId="529C2AFF" w14:textId="77777777" w:rsidR="00223131" w:rsidRDefault="00223131" w:rsidP="00223131"/>
    <w:p w14:paraId="1885F874" w14:textId="77777777" w:rsidR="0026229C" w:rsidRDefault="00BB0606" w:rsidP="005B3E05">
      <w:pPr>
        <w:jc w:val="both"/>
      </w:pPr>
      <w:r>
        <w:t>L’objectif de ces premières modélisations était d’obtenir des résultats préliminaires avec des modèles simples. En effet, nous devions connaître les performances de modèles simples</w:t>
      </w:r>
      <w:r w:rsidR="005B3E05">
        <w:t>. Un modèle de type régression est facilement interprétable comparé à des modèles plus complexes (réseaux de neurones)</w:t>
      </w:r>
      <w:r w:rsidR="0026229C">
        <w:t xml:space="preserve">, mais perd en performance. </w:t>
      </w:r>
    </w:p>
    <w:p w14:paraId="43BAE631" w14:textId="05FD3321" w:rsidR="000250B6" w:rsidRPr="000250B6" w:rsidRDefault="000250B6" w:rsidP="005B3E05">
      <w:pPr>
        <w:jc w:val="both"/>
      </w:pPr>
      <w:r w:rsidRPr="000250B6">
        <w:t>La variable cible ‘</w:t>
      </w:r>
      <w:proofErr w:type="spellStart"/>
      <w:r w:rsidRPr="000250B6">
        <w:t>raintomorrow</w:t>
      </w:r>
      <w:proofErr w:type="spellEnd"/>
      <w:r w:rsidRPr="000250B6">
        <w:t>’ a été iso</w:t>
      </w:r>
      <w:r>
        <w:t xml:space="preserve">lée et les autres variables conservées dans un jeu de données </w:t>
      </w:r>
      <w:r w:rsidR="0083705E">
        <w:t>csv en tant que data-</w:t>
      </w:r>
      <w:proofErr w:type="spellStart"/>
      <w:r w:rsidR="0083705E">
        <w:t>features</w:t>
      </w:r>
      <w:proofErr w:type="spellEnd"/>
      <w:r w:rsidR="0083705E">
        <w:t>.</w:t>
      </w:r>
    </w:p>
    <w:p w14:paraId="0BDE7234" w14:textId="6EBC9CB5" w:rsidR="00223131" w:rsidRDefault="0026229C" w:rsidP="005B3E05">
      <w:pPr>
        <w:jc w:val="both"/>
      </w:pPr>
      <w:r>
        <w:t>Pour débuter, n</w:t>
      </w:r>
      <w:r w:rsidR="005B3E05">
        <w:t xml:space="preserve">ous avons </w:t>
      </w:r>
      <w:r>
        <w:t xml:space="preserve">transformé les données en un jeu d’entrainement et un jeu de test. 80% du jeu de test </w:t>
      </w:r>
      <w:r w:rsidR="0083705E">
        <w:t xml:space="preserve">compose le jeu d’entraînement contre 20% pour le jeu de test. Ce choix est motivé par </w:t>
      </w:r>
      <w:r w:rsidR="00244D54">
        <w:t>le fait que ce soit une méthode standard en data science. Par ailleurs, une autre proportion devrait être calculée selon le modèle choisi et donc possiblement recalculée pour chaque test.</w:t>
      </w:r>
    </w:p>
    <w:p w14:paraId="01BE31E6" w14:textId="0A4E9E8B" w:rsidR="00244D54" w:rsidRDefault="00244D54" w:rsidP="005B3E05">
      <w:pPr>
        <w:jc w:val="both"/>
      </w:pPr>
      <w:r>
        <w:t xml:space="preserve">Par ailleurs, nous avons créé un </w:t>
      </w:r>
      <w:r w:rsidR="00643699">
        <w:t xml:space="preserve">jeu de données </w:t>
      </w:r>
      <w:proofErr w:type="spellStart"/>
      <w:r w:rsidR="00643699">
        <w:t>features</w:t>
      </w:r>
      <w:proofErr w:type="spellEnd"/>
      <w:r w:rsidR="00643699">
        <w:t xml:space="preserve"> dites PCA, qui sont basés sur l’ACP réalisée précédemment.</w:t>
      </w:r>
    </w:p>
    <w:p w14:paraId="74CD1AFF" w14:textId="3EA34AF8" w:rsidR="00643699" w:rsidRDefault="00643699" w:rsidP="00643699">
      <w:pPr>
        <w:pStyle w:val="Heading3"/>
        <w:numPr>
          <w:ilvl w:val="1"/>
          <w:numId w:val="3"/>
        </w:numPr>
      </w:pPr>
      <w:bookmarkStart w:id="46" w:name="_Toc136266672"/>
      <w:r>
        <w:t>Régression Logistique</w:t>
      </w:r>
      <w:bookmarkEnd w:id="46"/>
    </w:p>
    <w:p w14:paraId="5A5FD699" w14:textId="77777777" w:rsidR="00643699" w:rsidRDefault="00643699" w:rsidP="00643699"/>
    <w:p w14:paraId="2A24EC67" w14:textId="5B7CA6D9" w:rsidR="00643699" w:rsidRPr="00643699" w:rsidRDefault="00643699" w:rsidP="00964531">
      <w:pPr>
        <w:jc w:val="both"/>
      </w:pPr>
      <w:r>
        <w:lastRenderedPageBreak/>
        <w:t>Le premier modèle utilisé ici est une régression logistique (</w:t>
      </w:r>
      <w:proofErr w:type="spellStart"/>
      <w:r w:rsidR="00A27716" w:rsidRPr="00A27716">
        <w:rPr>
          <w:i/>
          <w:iCs/>
        </w:rPr>
        <w:t>Logit</w:t>
      </w:r>
      <w:proofErr w:type="spellEnd"/>
      <w:r w:rsidR="00A27716" w:rsidRPr="00A27716">
        <w:rPr>
          <w:i/>
          <w:iCs/>
        </w:rPr>
        <w:t xml:space="preserve"> </w:t>
      </w:r>
      <w:proofErr w:type="spellStart"/>
      <w:r w:rsidR="00A27716" w:rsidRPr="00A27716">
        <w:rPr>
          <w:i/>
          <w:iCs/>
        </w:rPr>
        <w:t>Regression</w:t>
      </w:r>
      <w:proofErr w:type="spellEnd"/>
      <w:r>
        <w:t>)</w:t>
      </w:r>
      <w:r w:rsidR="00B51A22">
        <w:t>.</w:t>
      </w:r>
      <w:r w:rsidR="00964531">
        <w:t xml:space="preserve"> Nous avons utilisé le jeu de données classique (sans PCA).</w:t>
      </w:r>
      <w:r w:rsidR="00B51A22">
        <w:t xml:space="preserve"> </w:t>
      </w:r>
      <w:r w:rsidR="00964531">
        <w:t>La matrice de confusion est présentée dans la figure suivante.</w:t>
      </w:r>
    </w:p>
    <w:p w14:paraId="74B01D03" w14:textId="68BDBAD6" w:rsidR="00B84C36" w:rsidRDefault="00FF40B5" w:rsidP="00B84C36">
      <w:pPr>
        <w:keepNext/>
        <w:jc w:val="center"/>
      </w:pPr>
      <w:commentRangeStart w:id="47"/>
      <w:r>
        <w:rPr>
          <w:noProof/>
        </w:rPr>
        <w:drawing>
          <wp:inline distT="0" distB="0" distL="0" distR="0" wp14:anchorId="0382EA43" wp14:editId="5129668D">
            <wp:extent cx="4201767" cy="3438525"/>
            <wp:effectExtent l="0" t="0" r="8890" b="0"/>
            <wp:docPr id="32872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8003" cy="3443628"/>
                    </a:xfrm>
                    <a:prstGeom prst="rect">
                      <a:avLst/>
                    </a:prstGeom>
                    <a:noFill/>
                    <a:ln>
                      <a:noFill/>
                    </a:ln>
                  </pic:spPr>
                </pic:pic>
              </a:graphicData>
            </a:graphic>
          </wp:inline>
        </w:drawing>
      </w:r>
      <w:commentRangeEnd w:id="47"/>
      <w:r w:rsidR="00C426ED">
        <w:rPr>
          <w:rStyle w:val="CommentReference"/>
        </w:rPr>
        <w:commentReference w:id="47"/>
      </w:r>
    </w:p>
    <w:p w14:paraId="13079275" w14:textId="21D158A6" w:rsidR="00223131" w:rsidRDefault="00B84C36" w:rsidP="00B84C36">
      <w:pPr>
        <w:pStyle w:val="Caption"/>
        <w:jc w:val="center"/>
      </w:pPr>
      <w:r>
        <w:t xml:space="preserve">Figure </w:t>
      </w:r>
      <w:fldSimple w:instr=" SEQ Figure \* ARABIC ">
        <w:r w:rsidR="00075737">
          <w:rPr>
            <w:noProof/>
          </w:rPr>
          <w:t>18</w:t>
        </w:r>
      </w:fldSimple>
      <w:r>
        <w:t> : Matrice de confusion de la Régression Logistique</w:t>
      </w:r>
    </w:p>
    <w:p w14:paraId="010A8246" w14:textId="71E07486" w:rsidR="00B84C36" w:rsidRDefault="00964531" w:rsidP="00964531">
      <w:pPr>
        <w:jc w:val="both"/>
      </w:pPr>
      <w:r>
        <w:t xml:space="preserve">D’après cette figure, il est possible de remarquer que la classe présentant les </w:t>
      </w:r>
      <w:r w:rsidR="00A27716">
        <w:t>« </w:t>
      </w:r>
      <w:r>
        <w:t>vrais négatifs</w:t>
      </w:r>
      <w:r w:rsidR="00A27716">
        <w:t> »</w:t>
      </w:r>
      <w:r>
        <w:t xml:space="preserve"> est majoritaire. C’est-à-dire que le modèle arrive à prédire correctement dans 81.</w:t>
      </w:r>
      <w:r w:rsidR="00FF40B5">
        <w:t>34</w:t>
      </w:r>
      <w:r>
        <w:t xml:space="preserve">% des cas qu’il ne va pas pleuvoir. A l’inverse, la classe des </w:t>
      </w:r>
      <w:r w:rsidR="00A27716">
        <w:t>« </w:t>
      </w:r>
      <w:r>
        <w:t>faux négatifs</w:t>
      </w:r>
      <w:r w:rsidR="00A27716">
        <w:t> »</w:t>
      </w:r>
      <w:r>
        <w:t xml:space="preserve"> contient </w:t>
      </w:r>
      <w:r w:rsidR="00FF40B5">
        <w:t>9.84</w:t>
      </w:r>
      <w:r>
        <w:t xml:space="preserve">% des observations. Cela signifie que dans </w:t>
      </w:r>
      <w:r w:rsidR="00FF40B5">
        <w:t>9.84</w:t>
      </w:r>
      <w:r>
        <w:t xml:space="preserve">% des cas, le modèle prédit qu’il </w:t>
      </w:r>
      <w:r w:rsidR="001A382E">
        <w:t xml:space="preserve">ne </w:t>
      </w:r>
      <w:r>
        <w:t>va</w:t>
      </w:r>
      <w:r w:rsidR="001A382E">
        <w:t xml:space="preserve"> pas</w:t>
      </w:r>
      <w:r>
        <w:t xml:space="preserve"> pleuvoir, alors </w:t>
      </w:r>
      <w:r w:rsidR="001A382E">
        <w:t>qu’il a</w:t>
      </w:r>
      <w:r>
        <w:t xml:space="preserve"> plu </w:t>
      </w:r>
      <w:r w:rsidR="00FE667D">
        <w:t>en</w:t>
      </w:r>
      <w:r>
        <w:t xml:space="preserve"> réalité. </w:t>
      </w:r>
      <w:r w:rsidR="0056007D">
        <w:t xml:space="preserve">En agriculture, cela peut affecter une décision de récolte et un taux d’humidité trop important. </w:t>
      </w:r>
      <w:r w:rsidR="00B45755">
        <w:t xml:space="preserve">Cette classe est relativement importante par rapport aux </w:t>
      </w:r>
      <w:r w:rsidR="00A27716">
        <w:t xml:space="preserve">deux </w:t>
      </w:r>
      <w:r w:rsidR="00B45755">
        <w:t>autres</w:t>
      </w:r>
      <w:r w:rsidR="00A27716">
        <w:t xml:space="preserve"> restantes</w:t>
      </w:r>
      <w:r w:rsidR="0056007D">
        <w:t xml:space="preserve"> alors que cette classe, et les faux positifs doivent avoir les scores les plus faibles. </w:t>
      </w:r>
      <w:r w:rsidR="001A382E">
        <w:t xml:space="preserve">En effet, nous cherchons à connaître la classe </w:t>
      </w:r>
      <w:r w:rsidR="00A27716">
        <w:t>des « v</w:t>
      </w:r>
      <w:r w:rsidR="001A382E">
        <w:t>rai</w:t>
      </w:r>
      <w:r w:rsidR="00A27716">
        <w:t>s</w:t>
      </w:r>
      <w:r w:rsidR="001A382E">
        <w:t xml:space="preserve"> positifs</w:t>
      </w:r>
      <w:r w:rsidR="00A27716">
        <w:t> »</w:t>
      </w:r>
      <w:r w:rsidR="001A382E">
        <w:t xml:space="preserve"> : que le modèle arrive à correctement prédire dans seulement </w:t>
      </w:r>
      <w:r w:rsidR="00FF40B5">
        <w:t>5.99</w:t>
      </w:r>
      <w:r w:rsidR="001A382E">
        <w:t xml:space="preserve">% des cas. Le modèle réalise encore des erreurs en classifiant les </w:t>
      </w:r>
      <w:r w:rsidR="00A27716">
        <w:t>« f</w:t>
      </w:r>
      <w:r w:rsidR="001A382E">
        <w:t>aux positifs</w:t>
      </w:r>
      <w:r w:rsidR="00A27716">
        <w:t> »</w:t>
      </w:r>
      <w:r w:rsidR="001A382E">
        <w:t xml:space="preserve"> à hauteur de 2.</w:t>
      </w:r>
      <w:r w:rsidR="00FF40B5">
        <w:t>83</w:t>
      </w:r>
      <w:r w:rsidR="001A382E">
        <w:t>%. Le modèle prédit qu’il va pleuvoir alors qu’il n’a pas plu en réalité.</w:t>
      </w:r>
      <w:r w:rsidR="0056007D">
        <w:t xml:space="preserve"> Cela peut être impactant pour la gestion de l’irrigation en Australie, avec la ressource en eau.</w:t>
      </w:r>
    </w:p>
    <w:p w14:paraId="00AADDAF" w14:textId="36073022" w:rsidR="00296643" w:rsidRDefault="001A382E" w:rsidP="00964531">
      <w:pPr>
        <w:jc w:val="both"/>
      </w:pPr>
      <w:r>
        <w:t>Ce modèle « simple » de régression logistique indique que dans 8</w:t>
      </w:r>
      <w:r w:rsidR="00FF40B5">
        <w:t>7</w:t>
      </w:r>
      <w:r>
        <w:t>% des cas, le modèle classifie correctement les jours sans pluie (81.</w:t>
      </w:r>
      <w:r w:rsidR="00FF40B5">
        <w:t>34</w:t>
      </w:r>
      <w:r>
        <w:t>%) et les jours avec pluie (</w:t>
      </w:r>
      <w:r w:rsidR="00FF40B5">
        <w:t>5.99</w:t>
      </w:r>
      <w:r>
        <w:t>%).</w:t>
      </w:r>
    </w:p>
    <w:p w14:paraId="7247C152" w14:textId="1616F1BA" w:rsidR="001A382E" w:rsidRDefault="001A382E" w:rsidP="00964531">
      <w:pPr>
        <w:jc w:val="both"/>
      </w:pPr>
      <w:r>
        <w:t xml:space="preserve">La classe 0 </w:t>
      </w:r>
      <w:r w:rsidR="00A27716">
        <w:t>(pas de pluie</w:t>
      </w:r>
      <w:r w:rsidR="00D500A7">
        <w:t xml:space="preserve"> le lendemain</w:t>
      </w:r>
      <w:r w:rsidR="00A27716">
        <w:t xml:space="preserve">) </w:t>
      </w:r>
      <w:r>
        <w:t xml:space="preserve">obtient un </w:t>
      </w:r>
      <w:r w:rsidR="00A27716">
        <w:t xml:space="preserve">F1-score de 0.93, tandis que la classe 1 </w:t>
      </w:r>
      <w:r w:rsidR="00D500A7">
        <w:t xml:space="preserve">(pluie le lendemain) </w:t>
      </w:r>
      <w:r w:rsidR="00A27716">
        <w:t xml:space="preserve">obtient un score de 0.49. Nous avons cherché à optimiser le score F1, ici avec l’attribut </w:t>
      </w:r>
      <w:proofErr w:type="spellStart"/>
      <w:r w:rsidR="00A27716" w:rsidRPr="00A27716">
        <w:rPr>
          <w:i/>
          <w:iCs/>
        </w:rPr>
        <w:t>weighted</w:t>
      </w:r>
      <w:proofErr w:type="spellEnd"/>
      <w:r w:rsidR="00A27716">
        <w:t>, pour prendre en compte la différence importante entre les deux classes (la classe 0 étant majoritaire par rapport à la classe 1).</w:t>
      </w:r>
      <w:r w:rsidR="000E5289">
        <w:t xml:space="preserve"> Le score du F1-Weighted</w:t>
      </w:r>
      <w:r w:rsidR="00173ECB">
        <w:t xml:space="preserve"> (score F1 pondéré)</w:t>
      </w:r>
      <w:r w:rsidR="000E5289">
        <w:t xml:space="preserve"> maximise donc la classe 0</w:t>
      </w:r>
      <w:r w:rsidR="000C064A">
        <w:t>.</w:t>
      </w:r>
    </w:p>
    <w:p w14:paraId="4556E778" w14:textId="4DA47954" w:rsidR="000C1EAD" w:rsidRDefault="000C1EAD" w:rsidP="00964531">
      <w:pPr>
        <w:jc w:val="both"/>
      </w:pPr>
      <w:r>
        <w:lastRenderedPageBreak/>
        <w:t>La précision indique le nombre de vrais positifs prédits par le modèle, divisé par le nombre total de positifs (vrais positifs et faux positifs). Ce score permet de répondre à la question : « quelle proportion d’identification positive était réellement correcte ? ».</w:t>
      </w:r>
    </w:p>
    <w:p w14:paraId="273BC94A" w14:textId="2E79EC36" w:rsidR="000C064A" w:rsidRDefault="000C1EAD" w:rsidP="00964531">
      <w:pPr>
        <w:jc w:val="both"/>
      </w:pPr>
      <w:r>
        <w:t>Le rappel</w:t>
      </w:r>
      <w:r w:rsidR="003C0460">
        <w:t xml:space="preserve"> (</w:t>
      </w:r>
      <w:proofErr w:type="spellStart"/>
      <w:r w:rsidR="003C0460">
        <w:t>recall</w:t>
      </w:r>
      <w:proofErr w:type="spellEnd"/>
      <w:r w:rsidR="003C0460">
        <w:t>)</w:t>
      </w:r>
      <w:r>
        <w:t xml:space="preserve"> indique le nombre</w:t>
      </w:r>
      <w:r w:rsidR="003C0460">
        <w:t xml:space="preserve"> de vrais positifs divisé par les nombres de vrais positifs et de faux négatifs. Ce score permet de répondre à la question suivante : « quelle proportion de positifs ont été correctement identifiés ? ».</w:t>
      </w:r>
    </w:p>
    <w:p w14:paraId="52FAB67B" w14:textId="1838A48E" w:rsidR="003C0460" w:rsidRDefault="003C0460" w:rsidP="00964531">
      <w:pPr>
        <w:jc w:val="both"/>
      </w:pPr>
      <w:r>
        <w:t>La métrique F1 est une moyenne arithmétique de la précision et du rappel.</w:t>
      </w:r>
    </w:p>
    <w:p w14:paraId="365DE625" w14:textId="77777777" w:rsidR="003C0460" w:rsidRDefault="003C0460" w:rsidP="00964531">
      <w:pPr>
        <w:jc w:val="both"/>
      </w:pPr>
    </w:p>
    <w:p w14:paraId="4406D778" w14:textId="35E873F7" w:rsidR="003417D8" w:rsidRDefault="003417D8" w:rsidP="00964531">
      <w:pPr>
        <w:jc w:val="both"/>
      </w:pPr>
      <w:r>
        <w:t xml:space="preserve">En termes de résultats statistiques, le modèle précédent peut être traduit selon le tableau suivant qui représente les </w:t>
      </w:r>
      <w:proofErr w:type="spellStart"/>
      <w:r>
        <w:t>odds</w:t>
      </w:r>
      <w:proofErr w:type="spellEnd"/>
      <w:r>
        <w:t>-ratios de chaque variable indicatrice :</w:t>
      </w:r>
    </w:p>
    <w:p w14:paraId="2E314989" w14:textId="77777777" w:rsidR="003417D8" w:rsidRDefault="003417D8" w:rsidP="003417D8">
      <w:pPr>
        <w:keepNext/>
        <w:jc w:val="center"/>
      </w:pPr>
      <w:r>
        <w:rPr>
          <w:noProof/>
        </w:rPr>
        <w:drawing>
          <wp:inline distT="0" distB="0" distL="0" distR="0" wp14:anchorId="170C6F61" wp14:editId="08330831">
            <wp:extent cx="5768340" cy="4027970"/>
            <wp:effectExtent l="0" t="0" r="3810" b="0"/>
            <wp:docPr id="13266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0106" name="Picture 1326600106"/>
                    <pic:cNvPicPr/>
                  </pic:nvPicPr>
                  <pic:blipFill>
                    <a:blip r:embed="rId31">
                      <a:extLst>
                        <a:ext uri="{28A0092B-C50C-407E-A947-70E740481C1C}">
                          <a14:useLocalDpi xmlns:a14="http://schemas.microsoft.com/office/drawing/2010/main" val="0"/>
                        </a:ext>
                      </a:extLst>
                    </a:blip>
                    <a:stretch>
                      <a:fillRect/>
                    </a:stretch>
                  </pic:blipFill>
                  <pic:spPr>
                    <a:xfrm>
                      <a:off x="0" y="0"/>
                      <a:ext cx="5777115" cy="4034097"/>
                    </a:xfrm>
                    <a:prstGeom prst="rect">
                      <a:avLst/>
                    </a:prstGeom>
                  </pic:spPr>
                </pic:pic>
              </a:graphicData>
            </a:graphic>
          </wp:inline>
        </w:drawing>
      </w:r>
    </w:p>
    <w:p w14:paraId="1E9FDBEC" w14:textId="19B3C386" w:rsidR="003417D8" w:rsidRDefault="003417D8" w:rsidP="003417D8">
      <w:pPr>
        <w:pStyle w:val="Caption"/>
        <w:jc w:val="center"/>
      </w:pPr>
      <w:r>
        <w:t xml:space="preserve">Figure </w:t>
      </w:r>
      <w:fldSimple w:instr=" SEQ Figure \* ARABIC ">
        <w:r w:rsidR="00075737">
          <w:rPr>
            <w:noProof/>
          </w:rPr>
          <w:t>19</w:t>
        </w:r>
      </w:fldSimple>
      <w:r>
        <w:t> : Variables explicatives du modèle</w:t>
      </w:r>
    </w:p>
    <w:p w14:paraId="7AF1FCF1" w14:textId="17848C28" w:rsidR="00301794" w:rsidRDefault="00301794" w:rsidP="00774213">
      <w:pPr>
        <w:jc w:val="both"/>
      </w:pPr>
      <w:r>
        <w:t>Prises ensemble, les 23 variables prédisent la présence de pluie ou non le lendemain (</w:t>
      </w:r>
      <w:r>
        <w:rPr>
          <w:rFonts w:ascii="Symbol" w:hAnsi="Symbol"/>
        </w:rPr>
        <w:t>c</w:t>
      </w:r>
      <w:r w:rsidRPr="00301794">
        <w:rPr>
          <w:vertAlign w:val="superscript"/>
        </w:rPr>
        <w:t>2</w:t>
      </w:r>
      <w:r>
        <w:t xml:space="preserve"> = -18 444, </w:t>
      </w:r>
      <w:proofErr w:type="spellStart"/>
      <w:r w:rsidRPr="00301794">
        <w:rPr>
          <w:i/>
          <w:iCs/>
        </w:rPr>
        <w:t>df</w:t>
      </w:r>
      <w:proofErr w:type="spellEnd"/>
      <w:r>
        <w:t xml:space="preserve"> = 23, </w:t>
      </w:r>
      <w:r w:rsidRPr="00301794">
        <w:rPr>
          <w:i/>
          <w:iCs/>
        </w:rPr>
        <w:t>p</w:t>
      </w:r>
      <w:r>
        <w:t xml:space="preserve"> &lt; 0.001). </w:t>
      </w:r>
      <w:r w:rsidR="003417D8">
        <w:t xml:space="preserve">Les coefficients peuvent être interprétés </w:t>
      </w:r>
      <w:r>
        <w:t>de la manière suivante : si un coefficient est négatif, cela signifie qu’une augmentation d’une unité de la variable concernée diminue la probabilité de pluie pour le lendemain. En revanche, un coefficient positif indique que l’augmentation d’une unité de variable entraine l’augmentation de la probabilité de pluie le lendemain.</w:t>
      </w:r>
    </w:p>
    <w:p w14:paraId="21EA3B78" w14:textId="13D1AA64" w:rsidR="003417D8" w:rsidRPr="003417D8" w:rsidRDefault="00301794" w:rsidP="00774213">
      <w:pPr>
        <w:jc w:val="both"/>
      </w:pPr>
      <w:r>
        <w:t>Par exemple, l</w:t>
      </w:r>
      <w:r w:rsidR="003417D8">
        <w:t>a probabilité (</w:t>
      </w:r>
      <w:proofErr w:type="spellStart"/>
      <w:r w:rsidR="003417D8">
        <w:t>odd</w:t>
      </w:r>
      <w:proofErr w:type="spellEnd"/>
      <w:r w:rsidR="003417D8">
        <w:t xml:space="preserve">-ratio) </w:t>
      </w:r>
      <w:r>
        <w:t xml:space="preserve">qu’il pleuve diminue de 0.0206 lorsque la variable </w:t>
      </w:r>
      <w:proofErr w:type="spellStart"/>
      <w:r>
        <w:t>sunshine</w:t>
      </w:r>
      <w:proofErr w:type="spellEnd"/>
      <w:r>
        <w:t xml:space="preserve"> est augmentée d’une unité. A l’inverse, avec une augmentation d’une unité de </w:t>
      </w:r>
      <w:proofErr w:type="spellStart"/>
      <w:r>
        <w:t>windgustspeed</w:t>
      </w:r>
      <w:proofErr w:type="spellEnd"/>
      <w:r>
        <w:t xml:space="preserve">, la probabilité </w:t>
      </w:r>
      <w:r>
        <w:lastRenderedPageBreak/>
        <w:t>(</w:t>
      </w:r>
      <w:proofErr w:type="spellStart"/>
      <w:r>
        <w:t>odd</w:t>
      </w:r>
      <w:proofErr w:type="spellEnd"/>
      <w:r>
        <w:t xml:space="preserve">-ratio) qu’il pleuve </w:t>
      </w:r>
      <w:r w:rsidR="00774213">
        <w:t xml:space="preserve">augmente de 0.0079. La statistique « t » indique la force de la variable dans la détermination de la probabilité. On voit donc que humidity3pm représente la variable avec le plus de poids dans le modèle, tout comme </w:t>
      </w:r>
      <w:proofErr w:type="spellStart"/>
      <w:r w:rsidR="00774213">
        <w:t>sunshine</w:t>
      </w:r>
      <w:proofErr w:type="spellEnd"/>
      <w:r w:rsidR="00774213">
        <w:t xml:space="preserve"> et </w:t>
      </w:r>
      <w:proofErr w:type="spellStart"/>
      <w:r w:rsidR="00774213">
        <w:t>windgustspeed</w:t>
      </w:r>
      <w:proofErr w:type="spellEnd"/>
      <w:r w:rsidR="00774213">
        <w:t>.</w:t>
      </w:r>
    </w:p>
    <w:p w14:paraId="461B91FE" w14:textId="66538E08" w:rsidR="001A382E" w:rsidRDefault="001A382E" w:rsidP="001A382E">
      <w:pPr>
        <w:pStyle w:val="Heading3"/>
        <w:numPr>
          <w:ilvl w:val="1"/>
          <w:numId w:val="3"/>
        </w:numPr>
      </w:pPr>
      <w:bookmarkStart w:id="48" w:name="_Toc136266673"/>
      <w:r>
        <w:t xml:space="preserve">Comparaison </w:t>
      </w:r>
      <w:r w:rsidR="00A27716">
        <w:t xml:space="preserve">avec des modèles de machine </w:t>
      </w:r>
      <w:proofErr w:type="spellStart"/>
      <w:r w:rsidR="00A27716">
        <w:t>learning</w:t>
      </w:r>
      <w:proofErr w:type="spellEnd"/>
      <w:r w:rsidR="00A27716">
        <w:t xml:space="preserve"> plus complexes</w:t>
      </w:r>
      <w:bookmarkEnd w:id="48"/>
    </w:p>
    <w:p w14:paraId="1CE48ADB" w14:textId="77777777" w:rsidR="001A382E" w:rsidRDefault="001A382E" w:rsidP="00964531">
      <w:pPr>
        <w:jc w:val="both"/>
      </w:pPr>
    </w:p>
    <w:p w14:paraId="26DE4C75" w14:textId="3760F461" w:rsidR="001A382E" w:rsidRDefault="00A27716" w:rsidP="00964531">
      <w:pPr>
        <w:jc w:val="both"/>
      </w:pPr>
      <w:r>
        <w:t>Pour espérer obtenir un meilleur score de prédiction de la classe 1, nous avons utilisé d’autres modèles de classification : le machine à support de vecteur (SVM), l’arbre de décision (</w:t>
      </w:r>
      <w:proofErr w:type="spellStart"/>
      <w:r>
        <w:t>decision</w:t>
      </w:r>
      <w:proofErr w:type="spellEnd"/>
      <w:r>
        <w:t xml:space="preserve"> </w:t>
      </w:r>
      <w:proofErr w:type="spellStart"/>
      <w:r>
        <w:t>tree</w:t>
      </w:r>
      <w:proofErr w:type="spellEnd"/>
      <w:r>
        <w:t>), le modèle de forêt aléatoire (</w:t>
      </w:r>
      <w:proofErr w:type="spellStart"/>
      <w:r>
        <w:t>random</w:t>
      </w:r>
      <w:proofErr w:type="spellEnd"/>
      <w:r>
        <w:t xml:space="preserve"> </w:t>
      </w:r>
      <w:proofErr w:type="spellStart"/>
      <w:r>
        <w:t>forest</w:t>
      </w:r>
      <w:proofErr w:type="spellEnd"/>
      <w:r>
        <w:t>), et le classificateur de plus proches</w:t>
      </w:r>
      <w:r w:rsidRPr="00A27716">
        <w:t xml:space="preserve"> </w:t>
      </w:r>
      <w:r>
        <w:t>voisins K (</w:t>
      </w:r>
      <w:proofErr w:type="spellStart"/>
      <w:r>
        <w:t>Knn</w:t>
      </w:r>
      <w:proofErr w:type="spellEnd"/>
      <w:r>
        <w:t>).</w:t>
      </w:r>
    </w:p>
    <w:p w14:paraId="1F09C6AD" w14:textId="32600415" w:rsidR="00A27716" w:rsidRDefault="00A27716" w:rsidP="00964531">
      <w:pPr>
        <w:jc w:val="both"/>
      </w:pPr>
      <w:r>
        <w:t>A ce stade, nous avons également utilisé le jeu de données optimisé sur la PCA, pour comparer.</w:t>
      </w:r>
    </w:p>
    <w:p w14:paraId="1DDADD4D" w14:textId="77777777" w:rsidR="00FD1FCD" w:rsidRDefault="00FD1FCD" w:rsidP="00FD1FCD">
      <w:pPr>
        <w:keepNext/>
        <w:jc w:val="center"/>
      </w:pPr>
      <w:r>
        <w:rPr>
          <w:noProof/>
        </w:rPr>
        <w:drawing>
          <wp:inline distT="0" distB="0" distL="0" distR="0" wp14:anchorId="5AB24463" wp14:editId="74096715">
            <wp:extent cx="5943600" cy="4633595"/>
            <wp:effectExtent l="0" t="0" r="0" b="0"/>
            <wp:docPr id="723637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33595"/>
                    </a:xfrm>
                    <a:prstGeom prst="rect">
                      <a:avLst/>
                    </a:prstGeom>
                    <a:noFill/>
                    <a:ln>
                      <a:noFill/>
                    </a:ln>
                  </pic:spPr>
                </pic:pic>
              </a:graphicData>
            </a:graphic>
          </wp:inline>
        </w:drawing>
      </w:r>
    </w:p>
    <w:p w14:paraId="022B2556" w14:textId="35B8F226" w:rsidR="00FD1FCD" w:rsidRDefault="00FD1FCD" w:rsidP="00FD1FCD">
      <w:pPr>
        <w:pStyle w:val="Caption"/>
        <w:jc w:val="center"/>
      </w:pPr>
      <w:r>
        <w:t xml:space="preserve">Figure </w:t>
      </w:r>
      <w:fldSimple w:instr=" SEQ Figure \* ARABIC ">
        <w:r w:rsidR="00075737">
          <w:rPr>
            <w:noProof/>
          </w:rPr>
          <w:t>20</w:t>
        </w:r>
      </w:fldSimple>
      <w:r>
        <w:t> : Comparaison des différents modèles et des scores obtenus</w:t>
      </w:r>
    </w:p>
    <w:p w14:paraId="57B87475" w14:textId="6766DA5F" w:rsidR="00FD1FCD" w:rsidRDefault="00FD1FCD" w:rsidP="00FD1FCD">
      <w:pPr>
        <w:jc w:val="both"/>
      </w:pPr>
    </w:p>
    <w:p w14:paraId="76D8178B" w14:textId="77777777" w:rsidR="00B30EBD" w:rsidRDefault="00B30EBD" w:rsidP="00B30EBD">
      <w:pPr>
        <w:jc w:val="both"/>
      </w:pPr>
      <w:r>
        <w:t>La figure précédente intègre la comparaison des scores F1, F1-weighted et du rappel, comme métriques pour déterminer les modèles plus intéressants que la régression logistique.</w:t>
      </w:r>
    </w:p>
    <w:p w14:paraId="274CDC93" w14:textId="468BED76" w:rsidR="00867D1A" w:rsidRDefault="00B30EBD" w:rsidP="00867D1A">
      <w:pPr>
        <w:jc w:val="both"/>
      </w:pPr>
      <w:r>
        <w:t xml:space="preserve">Dans un premier temps, il est important de noter que l’optimisation en PCA ne permet pas d’obtenir des scores plus intéressants. </w:t>
      </w:r>
      <w:r w:rsidR="00867D1A">
        <w:t xml:space="preserve">Finalement, </w:t>
      </w:r>
      <w:r w:rsidR="00867D1A">
        <w:t>des essais supplémentaires (modèles optimisés) ont eu lieu et</w:t>
      </w:r>
      <w:r w:rsidR="00867D1A">
        <w:t xml:space="preserve"> nous </w:t>
      </w:r>
      <w:r w:rsidR="00867D1A">
        <w:lastRenderedPageBreak/>
        <w:t>n’obtenons pas de différence notable sur les performances des modèles. Nous avons donc décidé de ne pas poursuivre avec ce jeu de données.</w:t>
      </w:r>
    </w:p>
    <w:p w14:paraId="309618E5" w14:textId="6DBA29AA" w:rsidR="00B30EBD" w:rsidRDefault="00B30EBD" w:rsidP="00FD1FCD">
      <w:pPr>
        <w:jc w:val="both"/>
      </w:pPr>
      <w:r>
        <w:t xml:space="preserve">En termes de comparaison de modèles, il semble que l’arbre de décision obtient un score limité sur </w:t>
      </w:r>
      <w:r w:rsidR="006814DA">
        <w:t>le score F1 et F1</w:t>
      </w:r>
      <w:r w:rsidR="0056007D">
        <w:t>-</w:t>
      </w:r>
      <w:r w:rsidR="006814DA">
        <w:t xml:space="preserve">weighted. Il performe moins bien que le modèle de régression logistique. Le modèle </w:t>
      </w:r>
      <w:proofErr w:type="spellStart"/>
      <w:r w:rsidR="006814DA">
        <w:t>Knn</w:t>
      </w:r>
      <w:proofErr w:type="spellEnd"/>
      <w:r w:rsidR="006814DA">
        <w:t xml:space="preserve"> est également légèrement en-deçà des scores offerts par le modèle initial. Le modèle SVM est légèrement supérieur, mais le modèle de forêts aléatoires (R</w:t>
      </w:r>
      <w:r w:rsidR="003F442F">
        <w:t>F</w:t>
      </w:r>
      <w:r w:rsidR="006814DA">
        <w:t>) est le modèle qui ressort avec les meilleures métriques. Cela signifie que ce modèle classifie le mieux les données fournies.</w:t>
      </w:r>
    </w:p>
    <w:p w14:paraId="23DD08AA" w14:textId="77777777" w:rsidR="001A382E" w:rsidRPr="00B84C36" w:rsidRDefault="001A382E" w:rsidP="00964531">
      <w:pPr>
        <w:jc w:val="both"/>
      </w:pPr>
    </w:p>
    <w:p w14:paraId="3533923F" w14:textId="1EA11C39" w:rsidR="007E23CF" w:rsidRDefault="007E23CF" w:rsidP="007E23CF">
      <w:pPr>
        <w:pStyle w:val="Heading3"/>
        <w:numPr>
          <w:ilvl w:val="1"/>
          <w:numId w:val="3"/>
        </w:numPr>
      </w:pPr>
      <w:bookmarkStart w:id="49" w:name="_Toc136266674"/>
      <w:r>
        <w:t>Optimisation des modèles</w:t>
      </w:r>
      <w:bookmarkEnd w:id="49"/>
    </w:p>
    <w:p w14:paraId="7D9742CF" w14:textId="77777777" w:rsidR="007E23CF" w:rsidRDefault="007E23CF" w:rsidP="007E23CF"/>
    <w:p w14:paraId="0718B265" w14:textId="06CE2D19" w:rsidR="007E23CF" w:rsidRDefault="007E23CF" w:rsidP="007E23CF">
      <w:pPr>
        <w:jc w:val="both"/>
      </w:pPr>
      <w:r>
        <w:t xml:space="preserve">Afin d’optimiser les modèles, nous avons choisi de réaliser un réaliser un </w:t>
      </w:r>
      <w:proofErr w:type="spellStart"/>
      <w:r w:rsidR="005F00F7">
        <w:t>G</w:t>
      </w:r>
      <w:r>
        <w:t>rid</w:t>
      </w:r>
      <w:proofErr w:type="spellEnd"/>
      <w:r>
        <w:t xml:space="preserve"> </w:t>
      </w:r>
      <w:proofErr w:type="spellStart"/>
      <w:r>
        <w:t>Search</w:t>
      </w:r>
      <w:proofErr w:type="spellEnd"/>
      <w:r>
        <w:t xml:space="preserve"> avec la maximisation de la métrique « F1-weighted » qui nous semble la plus pertinente pour définir les modèles les plus optimaux dans la prédiction de la pluie le lendemain.</w:t>
      </w:r>
    </w:p>
    <w:p w14:paraId="2AF7FCC0" w14:textId="5C09BEE9" w:rsidR="00F32405" w:rsidRDefault="00F32405" w:rsidP="007E23CF">
      <w:pPr>
        <w:jc w:val="both"/>
      </w:pPr>
      <w:r>
        <w:t xml:space="preserve">Chaque modèle cité précédemment a été </w:t>
      </w:r>
      <w:r w:rsidR="009F7E18">
        <w:t>optimisé selon les meilleurs paramètres</w:t>
      </w:r>
      <w:r w:rsidR="00847FE3">
        <w:t>, et pour les deux jeux de données : PCA et le jeu de données « classique ».</w:t>
      </w:r>
    </w:p>
    <w:p w14:paraId="49586A66" w14:textId="34F6BAC8" w:rsidR="003C5E53" w:rsidRDefault="00075737" w:rsidP="007E23CF">
      <w:pPr>
        <w:jc w:val="both"/>
      </w:pPr>
      <w:ins w:id="50" w:author="Jonas Leveque" w:date="2023-05-29T11:42:00Z">
        <w:r>
          <w:t>Tableau à mettre à jour après mise à jour du notebook 3</w:t>
        </w:r>
      </w:ins>
    </w:p>
    <w:tbl>
      <w:tblPr>
        <w:tblStyle w:val="TableGrid"/>
        <w:tblW w:w="0" w:type="auto"/>
        <w:tblLook w:val="04A0" w:firstRow="1" w:lastRow="0" w:firstColumn="1" w:lastColumn="0" w:noHBand="0" w:noVBand="1"/>
      </w:tblPr>
      <w:tblGrid>
        <w:gridCol w:w="1555"/>
        <w:gridCol w:w="2268"/>
        <w:gridCol w:w="2551"/>
        <w:gridCol w:w="2723"/>
      </w:tblGrid>
      <w:tr w:rsidR="00FE3C93" w14:paraId="0A4DC7B8" w14:textId="77777777" w:rsidTr="00E822C9">
        <w:trPr>
          <w:trHeight w:val="287"/>
        </w:trPr>
        <w:tc>
          <w:tcPr>
            <w:tcW w:w="1555" w:type="dxa"/>
          </w:tcPr>
          <w:p w14:paraId="59B64CE5" w14:textId="77777777" w:rsidR="00FE3C93" w:rsidRDefault="00FE3C93" w:rsidP="007E23CF">
            <w:pPr>
              <w:jc w:val="both"/>
            </w:pPr>
            <w:commentRangeStart w:id="51"/>
            <w:commentRangeStart w:id="52"/>
          </w:p>
        </w:tc>
        <w:tc>
          <w:tcPr>
            <w:tcW w:w="2268" w:type="dxa"/>
          </w:tcPr>
          <w:p w14:paraId="404FD9D2" w14:textId="6AE120DA" w:rsidR="00FE3C93" w:rsidRDefault="00FE3C93" w:rsidP="007E23CF">
            <w:pPr>
              <w:jc w:val="both"/>
            </w:pPr>
          </w:p>
        </w:tc>
        <w:tc>
          <w:tcPr>
            <w:tcW w:w="2551" w:type="dxa"/>
          </w:tcPr>
          <w:p w14:paraId="52641645" w14:textId="42484714" w:rsidR="00FE3C93" w:rsidRDefault="00FE3C93" w:rsidP="007E23CF">
            <w:pPr>
              <w:jc w:val="both"/>
            </w:pPr>
            <w:proofErr w:type="spellStart"/>
            <w:r>
              <w:t>Df</w:t>
            </w:r>
            <w:proofErr w:type="spellEnd"/>
          </w:p>
        </w:tc>
        <w:tc>
          <w:tcPr>
            <w:tcW w:w="2723" w:type="dxa"/>
          </w:tcPr>
          <w:p w14:paraId="64B72BC2" w14:textId="3EC391D3" w:rsidR="00FE3C93" w:rsidRDefault="00FE3C93" w:rsidP="007E23CF">
            <w:pPr>
              <w:jc w:val="both"/>
            </w:pPr>
            <w:del w:id="53" w:author="Jonas Leveque" w:date="2023-05-28T14:46:00Z">
              <w:r w:rsidDel="00AD4FBF">
                <w:delText>Df_PCA</w:delText>
              </w:r>
            </w:del>
          </w:p>
        </w:tc>
      </w:tr>
      <w:tr w:rsidR="00FE3C93" w14:paraId="0D8E2D6D" w14:textId="77777777" w:rsidTr="00E822C9">
        <w:trPr>
          <w:trHeight w:val="276"/>
        </w:trPr>
        <w:tc>
          <w:tcPr>
            <w:tcW w:w="1555" w:type="dxa"/>
          </w:tcPr>
          <w:p w14:paraId="383D33A5" w14:textId="257FC119" w:rsidR="00FE3C93" w:rsidRDefault="00FE3C93" w:rsidP="007E23CF">
            <w:pPr>
              <w:jc w:val="both"/>
            </w:pPr>
            <w:r>
              <w:t>LR</w:t>
            </w:r>
          </w:p>
        </w:tc>
        <w:tc>
          <w:tcPr>
            <w:tcW w:w="2268" w:type="dxa"/>
          </w:tcPr>
          <w:p w14:paraId="64F3966A" w14:textId="0119DF2D" w:rsidR="00FE3C93" w:rsidRDefault="00FE3C93" w:rsidP="007E23CF">
            <w:pPr>
              <w:jc w:val="both"/>
            </w:pPr>
            <w:r>
              <w:t>F1_weighted (test)</w:t>
            </w:r>
          </w:p>
        </w:tc>
        <w:tc>
          <w:tcPr>
            <w:tcW w:w="2551" w:type="dxa"/>
          </w:tcPr>
          <w:p w14:paraId="6FDE3FAA" w14:textId="1D160253" w:rsidR="00FE3C93" w:rsidRDefault="00FE3C93" w:rsidP="007E23CF">
            <w:pPr>
              <w:jc w:val="both"/>
            </w:pPr>
            <w:r>
              <w:t>85.78%</w:t>
            </w:r>
          </w:p>
        </w:tc>
        <w:tc>
          <w:tcPr>
            <w:tcW w:w="2723" w:type="dxa"/>
          </w:tcPr>
          <w:p w14:paraId="3C3D50D3" w14:textId="6FBE2929" w:rsidR="00FE3C93" w:rsidRDefault="00FE3C93" w:rsidP="007E23CF">
            <w:pPr>
              <w:jc w:val="both"/>
            </w:pPr>
            <w:del w:id="54" w:author="Jonas Leveque" w:date="2023-05-28T14:46:00Z">
              <w:r w:rsidDel="00AD4FBF">
                <w:delText>85.7%</w:delText>
              </w:r>
            </w:del>
          </w:p>
        </w:tc>
      </w:tr>
      <w:tr w:rsidR="00D37238" w14:paraId="7730CD14" w14:textId="77777777" w:rsidTr="00E822C9">
        <w:trPr>
          <w:trHeight w:val="276"/>
          <w:ins w:id="55" w:author="Jonas Leveque" w:date="2023-05-29T11:43:00Z"/>
        </w:trPr>
        <w:tc>
          <w:tcPr>
            <w:tcW w:w="1555" w:type="dxa"/>
          </w:tcPr>
          <w:p w14:paraId="6A2796D9" w14:textId="77777777" w:rsidR="00D37238" w:rsidRDefault="00D37238" w:rsidP="007E23CF">
            <w:pPr>
              <w:jc w:val="both"/>
              <w:rPr>
                <w:ins w:id="56" w:author="Jonas Leveque" w:date="2023-05-29T11:43:00Z"/>
              </w:rPr>
            </w:pPr>
          </w:p>
        </w:tc>
        <w:tc>
          <w:tcPr>
            <w:tcW w:w="2268" w:type="dxa"/>
          </w:tcPr>
          <w:p w14:paraId="0BD2FB05" w14:textId="551C0826" w:rsidR="00D37238" w:rsidRDefault="00D37238" w:rsidP="007E23CF">
            <w:pPr>
              <w:jc w:val="both"/>
              <w:rPr>
                <w:ins w:id="57" w:author="Jonas Leveque" w:date="2023-05-29T11:43:00Z"/>
              </w:rPr>
            </w:pPr>
            <w:ins w:id="58" w:author="Jonas Leveque" w:date="2023-05-29T11:43:00Z">
              <w:r>
                <w:t>Rappel</w:t>
              </w:r>
            </w:ins>
          </w:p>
        </w:tc>
        <w:tc>
          <w:tcPr>
            <w:tcW w:w="2551" w:type="dxa"/>
          </w:tcPr>
          <w:p w14:paraId="37F4AFC8" w14:textId="77777777" w:rsidR="00D37238" w:rsidRDefault="00D37238" w:rsidP="007E23CF">
            <w:pPr>
              <w:jc w:val="both"/>
              <w:rPr>
                <w:ins w:id="59" w:author="Jonas Leveque" w:date="2023-05-29T11:43:00Z"/>
              </w:rPr>
            </w:pPr>
          </w:p>
        </w:tc>
        <w:tc>
          <w:tcPr>
            <w:tcW w:w="2723" w:type="dxa"/>
          </w:tcPr>
          <w:p w14:paraId="410851A4" w14:textId="77777777" w:rsidR="00D37238" w:rsidDel="00AD4FBF" w:rsidRDefault="00D37238" w:rsidP="007E23CF">
            <w:pPr>
              <w:jc w:val="both"/>
              <w:rPr>
                <w:ins w:id="60" w:author="Jonas Leveque" w:date="2023-05-29T11:43:00Z"/>
              </w:rPr>
            </w:pPr>
          </w:p>
        </w:tc>
      </w:tr>
      <w:tr w:rsidR="00FE3C93" w14:paraId="6DA8B1DD" w14:textId="77777777" w:rsidTr="00E822C9">
        <w:trPr>
          <w:trHeight w:val="287"/>
        </w:trPr>
        <w:tc>
          <w:tcPr>
            <w:tcW w:w="1555" w:type="dxa"/>
          </w:tcPr>
          <w:p w14:paraId="6E1B0A8D" w14:textId="77777777" w:rsidR="00FE3C93" w:rsidRDefault="00FE3C93" w:rsidP="007E23CF">
            <w:pPr>
              <w:jc w:val="both"/>
            </w:pPr>
          </w:p>
        </w:tc>
        <w:tc>
          <w:tcPr>
            <w:tcW w:w="2268" w:type="dxa"/>
          </w:tcPr>
          <w:p w14:paraId="550B0486" w14:textId="25E6A83B" w:rsidR="00FE3C93" w:rsidRDefault="00FE3C93" w:rsidP="007E23CF">
            <w:pPr>
              <w:jc w:val="both"/>
            </w:pPr>
            <w:r>
              <w:t>ROC score</w:t>
            </w:r>
          </w:p>
        </w:tc>
        <w:tc>
          <w:tcPr>
            <w:tcW w:w="2551" w:type="dxa"/>
          </w:tcPr>
          <w:p w14:paraId="22B96C69" w14:textId="743AF1BC" w:rsidR="00FE3C93" w:rsidRDefault="00FE3C93" w:rsidP="007E23CF">
            <w:pPr>
              <w:jc w:val="both"/>
            </w:pPr>
            <w:r>
              <w:t>0.67</w:t>
            </w:r>
          </w:p>
        </w:tc>
        <w:tc>
          <w:tcPr>
            <w:tcW w:w="2723" w:type="dxa"/>
          </w:tcPr>
          <w:p w14:paraId="3E80C8EB" w14:textId="6D3DFE1B" w:rsidR="00FE3C93" w:rsidRDefault="00FE3C93" w:rsidP="007E23CF">
            <w:pPr>
              <w:jc w:val="both"/>
            </w:pPr>
            <w:del w:id="61" w:author="Jonas Leveque" w:date="2023-05-28T14:46:00Z">
              <w:r w:rsidDel="00AD4FBF">
                <w:delText>0.67</w:delText>
              </w:r>
            </w:del>
          </w:p>
        </w:tc>
      </w:tr>
      <w:tr w:rsidR="00FE3C93" w14:paraId="726AA21A" w14:textId="77777777" w:rsidTr="00E822C9">
        <w:trPr>
          <w:trHeight w:val="276"/>
        </w:trPr>
        <w:tc>
          <w:tcPr>
            <w:tcW w:w="1555" w:type="dxa"/>
          </w:tcPr>
          <w:p w14:paraId="65E68B46" w14:textId="77777777" w:rsidR="00FE3C93" w:rsidRDefault="00FE3C93" w:rsidP="007E23CF">
            <w:pPr>
              <w:jc w:val="both"/>
            </w:pPr>
          </w:p>
        </w:tc>
        <w:tc>
          <w:tcPr>
            <w:tcW w:w="2268" w:type="dxa"/>
          </w:tcPr>
          <w:p w14:paraId="0DD5F87E" w14:textId="668BBB9E" w:rsidR="00FE3C93" w:rsidRDefault="00FE3C93" w:rsidP="007E23CF">
            <w:pPr>
              <w:jc w:val="both"/>
            </w:pPr>
            <w:r>
              <w:t>Matrice de confusion</w:t>
            </w:r>
          </w:p>
        </w:tc>
        <w:tc>
          <w:tcPr>
            <w:tcW w:w="2551" w:type="dxa"/>
          </w:tcPr>
          <w:p w14:paraId="64ED8EF1" w14:textId="781BF65F" w:rsidR="00FE3C93" w:rsidRDefault="00FE3C93" w:rsidP="007E23CF">
            <w:pPr>
              <w:jc w:val="both"/>
            </w:pPr>
            <w:r>
              <w:t>[[11828 ; 412]</w:t>
            </w:r>
          </w:p>
          <w:p w14:paraId="64AAA7C7" w14:textId="3B805456" w:rsidR="00FE3C93" w:rsidRDefault="00FE3C93" w:rsidP="007E23CF">
            <w:pPr>
              <w:jc w:val="both"/>
            </w:pPr>
            <w:r>
              <w:t>[1431 ; 871]]</w:t>
            </w:r>
          </w:p>
        </w:tc>
        <w:tc>
          <w:tcPr>
            <w:tcW w:w="2723" w:type="dxa"/>
          </w:tcPr>
          <w:p w14:paraId="436C2141" w14:textId="02A6A0F2" w:rsidR="00FE3C93" w:rsidDel="00AD4FBF" w:rsidRDefault="00FE3C93" w:rsidP="00FE3C93">
            <w:pPr>
              <w:jc w:val="both"/>
              <w:rPr>
                <w:del w:id="62" w:author="Jonas Leveque" w:date="2023-05-28T14:46:00Z"/>
              </w:rPr>
            </w:pPr>
            <w:del w:id="63" w:author="Jonas Leveque" w:date="2023-05-28T14:46:00Z">
              <w:r w:rsidDel="00AD4FBF">
                <w:delText>[[11837 ; 403]</w:delText>
              </w:r>
            </w:del>
          </w:p>
          <w:p w14:paraId="01F36B5E" w14:textId="4D791F7B" w:rsidR="00FE3C93" w:rsidRDefault="00FE3C93" w:rsidP="00FE3C93">
            <w:pPr>
              <w:jc w:val="both"/>
            </w:pPr>
            <w:del w:id="64" w:author="Jonas Leveque" w:date="2023-05-28T14:46:00Z">
              <w:r w:rsidDel="00AD4FBF">
                <w:delText xml:space="preserve"> [1444 ; 858]]</w:delText>
              </w:r>
            </w:del>
          </w:p>
        </w:tc>
      </w:tr>
      <w:tr w:rsidR="00FE3C93" w:rsidRPr="00F931A9" w14:paraId="3C21236D" w14:textId="77777777" w:rsidTr="00E822C9">
        <w:trPr>
          <w:trHeight w:val="287"/>
        </w:trPr>
        <w:tc>
          <w:tcPr>
            <w:tcW w:w="1555" w:type="dxa"/>
          </w:tcPr>
          <w:p w14:paraId="5A5C4A57" w14:textId="77777777" w:rsidR="00FE3C93" w:rsidRDefault="00FE3C93" w:rsidP="007E23CF">
            <w:pPr>
              <w:jc w:val="both"/>
            </w:pPr>
          </w:p>
        </w:tc>
        <w:tc>
          <w:tcPr>
            <w:tcW w:w="2268" w:type="dxa"/>
          </w:tcPr>
          <w:p w14:paraId="18EAD67B" w14:textId="1F131255" w:rsidR="00FE3C93" w:rsidRDefault="00FE3C93" w:rsidP="007E23CF">
            <w:pPr>
              <w:jc w:val="both"/>
            </w:pPr>
            <w:r>
              <w:t xml:space="preserve">Best </w:t>
            </w:r>
            <w:proofErr w:type="spellStart"/>
            <w:r>
              <w:t>parameters</w:t>
            </w:r>
            <w:proofErr w:type="spellEnd"/>
          </w:p>
        </w:tc>
        <w:tc>
          <w:tcPr>
            <w:tcW w:w="2551" w:type="dxa"/>
          </w:tcPr>
          <w:p w14:paraId="0432FD63" w14:textId="502CD200" w:rsidR="00FE3C93" w:rsidRPr="00FE3C93" w:rsidRDefault="00FE3C93" w:rsidP="007E23CF">
            <w:pPr>
              <w:jc w:val="both"/>
              <w:rPr>
                <w:lang w:val="en-US"/>
              </w:rPr>
            </w:pPr>
            <w:r w:rsidRPr="00FE3C93">
              <w:rPr>
                <w:lang w:val="en-US"/>
              </w:rPr>
              <w:t>{'C': 100, '</w:t>
            </w:r>
            <w:proofErr w:type="spellStart"/>
            <w:r w:rsidRPr="00FE3C93">
              <w:rPr>
                <w:lang w:val="en-US"/>
              </w:rPr>
              <w:t>class_weight</w:t>
            </w:r>
            <w:proofErr w:type="spellEnd"/>
            <w:r w:rsidRPr="00FE3C93">
              <w:rPr>
                <w:lang w:val="en-US"/>
              </w:rPr>
              <w:t>': None, 'penalty': 'none', 'solver': 'sag'}</w:t>
            </w:r>
          </w:p>
        </w:tc>
        <w:tc>
          <w:tcPr>
            <w:tcW w:w="2723" w:type="dxa"/>
          </w:tcPr>
          <w:p w14:paraId="332F6421" w14:textId="7D7D8195" w:rsidR="00FE3C93" w:rsidRPr="00FE3C93" w:rsidRDefault="00FE3C93" w:rsidP="007E23CF">
            <w:pPr>
              <w:jc w:val="both"/>
              <w:rPr>
                <w:lang w:val="en-US"/>
              </w:rPr>
            </w:pPr>
            <w:del w:id="65" w:author="Jonas Leveque" w:date="2023-05-28T14:46:00Z">
              <w:r w:rsidRPr="00FE3C93" w:rsidDel="00AD4FBF">
                <w:rPr>
                  <w:lang w:val="en-US"/>
                </w:rPr>
                <w:delText>{'C': 0.1, 'class_weight': None, 'penalty': 'none', 'solver': 'sag'}</w:delText>
              </w:r>
            </w:del>
          </w:p>
        </w:tc>
      </w:tr>
      <w:tr w:rsidR="00FE3C93" w:rsidRPr="00FE3C93" w14:paraId="17F712DA" w14:textId="77777777" w:rsidTr="00E822C9">
        <w:trPr>
          <w:trHeight w:val="276"/>
        </w:trPr>
        <w:tc>
          <w:tcPr>
            <w:tcW w:w="1555" w:type="dxa"/>
          </w:tcPr>
          <w:p w14:paraId="1B09A1A4" w14:textId="7CABF4C4" w:rsidR="00FE3C93" w:rsidRPr="00FE3C93" w:rsidRDefault="005004FB" w:rsidP="00FE3C93">
            <w:pPr>
              <w:jc w:val="both"/>
              <w:rPr>
                <w:lang w:val="en-US"/>
              </w:rPr>
            </w:pPr>
            <w:r>
              <w:rPr>
                <w:lang w:val="en-US"/>
              </w:rPr>
              <w:t>KNN</w:t>
            </w:r>
          </w:p>
        </w:tc>
        <w:tc>
          <w:tcPr>
            <w:tcW w:w="2268" w:type="dxa"/>
          </w:tcPr>
          <w:p w14:paraId="7FB88806" w14:textId="4A984BF6" w:rsidR="00FE3C93" w:rsidRPr="00FE3C93" w:rsidRDefault="00FE3C93" w:rsidP="00FE3C93">
            <w:pPr>
              <w:jc w:val="both"/>
              <w:rPr>
                <w:lang w:val="en-US"/>
              </w:rPr>
            </w:pPr>
            <w:r>
              <w:t>F1_weighted (test)</w:t>
            </w:r>
          </w:p>
        </w:tc>
        <w:tc>
          <w:tcPr>
            <w:tcW w:w="2551" w:type="dxa"/>
          </w:tcPr>
          <w:p w14:paraId="65475054" w14:textId="25C46A5F" w:rsidR="00FE3C93" w:rsidRPr="00FE3C93" w:rsidRDefault="005004FB" w:rsidP="00FE3C93">
            <w:pPr>
              <w:jc w:val="both"/>
              <w:rPr>
                <w:lang w:val="en-US"/>
              </w:rPr>
            </w:pPr>
            <w:r>
              <w:rPr>
                <w:lang w:val="en-US"/>
              </w:rPr>
              <w:t>85.8%</w:t>
            </w:r>
          </w:p>
        </w:tc>
        <w:tc>
          <w:tcPr>
            <w:tcW w:w="2723" w:type="dxa"/>
          </w:tcPr>
          <w:p w14:paraId="7BE193FC" w14:textId="52E11EC0" w:rsidR="00FE3C93" w:rsidRPr="00FE3C93" w:rsidRDefault="005004FB" w:rsidP="00FE3C93">
            <w:pPr>
              <w:jc w:val="both"/>
              <w:rPr>
                <w:lang w:val="en-US"/>
              </w:rPr>
            </w:pPr>
            <w:del w:id="66" w:author="Jonas Leveque" w:date="2023-05-28T14:46:00Z">
              <w:r w:rsidDel="00AD4FBF">
                <w:rPr>
                  <w:lang w:val="en-US"/>
                </w:rPr>
                <w:delText>85.83%</w:delText>
              </w:r>
            </w:del>
          </w:p>
        </w:tc>
      </w:tr>
      <w:tr w:rsidR="00D37238" w:rsidRPr="00FE3C93" w14:paraId="02A0E148" w14:textId="77777777" w:rsidTr="00E822C9">
        <w:trPr>
          <w:trHeight w:val="276"/>
          <w:ins w:id="67" w:author="Jonas Leveque" w:date="2023-05-29T11:43:00Z"/>
        </w:trPr>
        <w:tc>
          <w:tcPr>
            <w:tcW w:w="1555" w:type="dxa"/>
          </w:tcPr>
          <w:p w14:paraId="1366FCC5" w14:textId="77777777" w:rsidR="00D37238" w:rsidRDefault="00D37238" w:rsidP="00FE3C93">
            <w:pPr>
              <w:jc w:val="both"/>
              <w:rPr>
                <w:ins w:id="68" w:author="Jonas Leveque" w:date="2023-05-29T11:43:00Z"/>
                <w:lang w:val="en-US"/>
              </w:rPr>
            </w:pPr>
          </w:p>
        </w:tc>
        <w:tc>
          <w:tcPr>
            <w:tcW w:w="2268" w:type="dxa"/>
          </w:tcPr>
          <w:p w14:paraId="70FBD885" w14:textId="798B4934" w:rsidR="00D37238" w:rsidRDefault="00D37238" w:rsidP="00FE3C93">
            <w:pPr>
              <w:jc w:val="both"/>
              <w:rPr>
                <w:ins w:id="69" w:author="Jonas Leveque" w:date="2023-05-29T11:43:00Z"/>
              </w:rPr>
            </w:pPr>
            <w:ins w:id="70" w:author="Jonas Leveque" w:date="2023-05-29T11:43:00Z">
              <w:r>
                <w:t>Rappel</w:t>
              </w:r>
            </w:ins>
          </w:p>
        </w:tc>
        <w:tc>
          <w:tcPr>
            <w:tcW w:w="2551" w:type="dxa"/>
          </w:tcPr>
          <w:p w14:paraId="08AE670C" w14:textId="77777777" w:rsidR="00D37238" w:rsidRDefault="00D37238" w:rsidP="00FE3C93">
            <w:pPr>
              <w:jc w:val="both"/>
              <w:rPr>
                <w:ins w:id="71" w:author="Jonas Leveque" w:date="2023-05-29T11:43:00Z"/>
                <w:lang w:val="en-US"/>
              </w:rPr>
            </w:pPr>
          </w:p>
        </w:tc>
        <w:tc>
          <w:tcPr>
            <w:tcW w:w="2723" w:type="dxa"/>
          </w:tcPr>
          <w:p w14:paraId="25B3ED3C" w14:textId="77777777" w:rsidR="00D37238" w:rsidDel="00AD4FBF" w:rsidRDefault="00D37238" w:rsidP="00FE3C93">
            <w:pPr>
              <w:jc w:val="both"/>
              <w:rPr>
                <w:ins w:id="72" w:author="Jonas Leveque" w:date="2023-05-29T11:43:00Z"/>
                <w:lang w:val="en-US"/>
              </w:rPr>
            </w:pPr>
          </w:p>
        </w:tc>
      </w:tr>
      <w:tr w:rsidR="00FE3C93" w:rsidRPr="00FE3C93" w14:paraId="3572501D" w14:textId="77777777" w:rsidTr="00E822C9">
        <w:trPr>
          <w:trHeight w:val="287"/>
        </w:trPr>
        <w:tc>
          <w:tcPr>
            <w:tcW w:w="1555" w:type="dxa"/>
          </w:tcPr>
          <w:p w14:paraId="79F40C30" w14:textId="77777777" w:rsidR="00FE3C93" w:rsidRPr="00FE3C93" w:rsidRDefault="00FE3C93" w:rsidP="00FE3C93">
            <w:pPr>
              <w:jc w:val="both"/>
              <w:rPr>
                <w:lang w:val="en-US"/>
              </w:rPr>
            </w:pPr>
          </w:p>
        </w:tc>
        <w:tc>
          <w:tcPr>
            <w:tcW w:w="2268" w:type="dxa"/>
          </w:tcPr>
          <w:p w14:paraId="69E162B3" w14:textId="4FA6FC80" w:rsidR="00FE3C93" w:rsidRPr="00FE3C93" w:rsidRDefault="00FE3C93" w:rsidP="00FE3C93">
            <w:pPr>
              <w:jc w:val="both"/>
              <w:rPr>
                <w:lang w:val="en-US"/>
              </w:rPr>
            </w:pPr>
            <w:r>
              <w:t>ROC score</w:t>
            </w:r>
          </w:p>
        </w:tc>
        <w:tc>
          <w:tcPr>
            <w:tcW w:w="2551" w:type="dxa"/>
          </w:tcPr>
          <w:p w14:paraId="06946045" w14:textId="1B0E547C" w:rsidR="00FE3C93" w:rsidRPr="00FE3C93" w:rsidRDefault="005004FB" w:rsidP="00FE3C93">
            <w:pPr>
              <w:jc w:val="both"/>
              <w:rPr>
                <w:lang w:val="en-US"/>
              </w:rPr>
            </w:pPr>
            <w:r>
              <w:rPr>
                <w:lang w:val="en-US"/>
              </w:rPr>
              <w:t>0.66</w:t>
            </w:r>
          </w:p>
        </w:tc>
        <w:tc>
          <w:tcPr>
            <w:tcW w:w="2723" w:type="dxa"/>
          </w:tcPr>
          <w:p w14:paraId="053DF87C" w14:textId="21657BB3" w:rsidR="00FE3C93" w:rsidRPr="00FE3C93" w:rsidRDefault="005004FB" w:rsidP="00FE3C93">
            <w:pPr>
              <w:jc w:val="both"/>
              <w:rPr>
                <w:lang w:val="en-US"/>
              </w:rPr>
            </w:pPr>
            <w:del w:id="73" w:author="Jonas Leveque" w:date="2023-05-28T14:46:00Z">
              <w:r w:rsidDel="00AD4FBF">
                <w:rPr>
                  <w:lang w:val="en-US"/>
                </w:rPr>
                <w:delText>0.67</w:delText>
              </w:r>
            </w:del>
          </w:p>
        </w:tc>
      </w:tr>
      <w:tr w:rsidR="00FE3C93" w:rsidRPr="00FE3C93" w14:paraId="0C701836" w14:textId="77777777" w:rsidTr="00E822C9">
        <w:trPr>
          <w:trHeight w:val="276"/>
        </w:trPr>
        <w:tc>
          <w:tcPr>
            <w:tcW w:w="1555" w:type="dxa"/>
          </w:tcPr>
          <w:p w14:paraId="52267F28" w14:textId="77777777" w:rsidR="00FE3C93" w:rsidRPr="00FE3C93" w:rsidRDefault="00FE3C93" w:rsidP="00FE3C93">
            <w:pPr>
              <w:jc w:val="both"/>
              <w:rPr>
                <w:lang w:val="en-US"/>
              </w:rPr>
            </w:pPr>
          </w:p>
        </w:tc>
        <w:tc>
          <w:tcPr>
            <w:tcW w:w="2268" w:type="dxa"/>
          </w:tcPr>
          <w:p w14:paraId="7C61BBC4" w14:textId="54319610" w:rsidR="00FE3C93" w:rsidRPr="00FE3C93" w:rsidRDefault="00FE3C93" w:rsidP="00FE3C93">
            <w:pPr>
              <w:jc w:val="both"/>
              <w:rPr>
                <w:lang w:val="en-US"/>
              </w:rPr>
            </w:pPr>
            <w:r>
              <w:t>Matrice de confusion</w:t>
            </w:r>
          </w:p>
        </w:tc>
        <w:tc>
          <w:tcPr>
            <w:tcW w:w="2551" w:type="dxa"/>
          </w:tcPr>
          <w:p w14:paraId="402DA3EF" w14:textId="5C409284" w:rsidR="005004FB" w:rsidRPr="005004FB" w:rsidRDefault="005004FB" w:rsidP="005004FB">
            <w:pPr>
              <w:jc w:val="both"/>
              <w:rPr>
                <w:lang w:val="en-US"/>
              </w:rPr>
            </w:pPr>
            <w:r w:rsidRPr="005004FB">
              <w:rPr>
                <w:lang w:val="en-US"/>
              </w:rPr>
              <w:t>[[</w:t>
            </w:r>
            <w:proofErr w:type="gramStart"/>
            <w:r w:rsidRPr="005004FB">
              <w:rPr>
                <w:lang w:val="en-US"/>
              </w:rPr>
              <w:t xml:space="preserve">11922 </w:t>
            </w:r>
            <w:r>
              <w:rPr>
                <w:lang w:val="en-US"/>
              </w:rPr>
              <w:t>;</w:t>
            </w:r>
            <w:proofErr w:type="gramEnd"/>
            <w:r w:rsidRPr="005004FB">
              <w:rPr>
                <w:lang w:val="en-US"/>
              </w:rPr>
              <w:t xml:space="preserve"> 318]</w:t>
            </w:r>
          </w:p>
          <w:p w14:paraId="4C6D4650" w14:textId="316A422F" w:rsidR="00FE3C93" w:rsidRPr="00FE3C93" w:rsidRDefault="005004FB" w:rsidP="005004FB">
            <w:pPr>
              <w:jc w:val="both"/>
              <w:rPr>
                <w:lang w:val="en-US"/>
              </w:rPr>
            </w:pPr>
            <w:r w:rsidRPr="005004FB">
              <w:rPr>
                <w:lang w:val="en-US"/>
              </w:rPr>
              <w:t xml:space="preserve"> [</w:t>
            </w:r>
            <w:proofErr w:type="gramStart"/>
            <w:r w:rsidRPr="005004FB">
              <w:rPr>
                <w:lang w:val="en-US"/>
              </w:rPr>
              <w:t xml:space="preserve">1483 </w:t>
            </w:r>
            <w:r>
              <w:rPr>
                <w:lang w:val="en-US"/>
              </w:rPr>
              <w:t>;</w:t>
            </w:r>
            <w:proofErr w:type="gramEnd"/>
            <w:r w:rsidRPr="005004FB">
              <w:rPr>
                <w:lang w:val="en-US"/>
              </w:rPr>
              <w:t xml:space="preserve"> 819]]</w:t>
            </w:r>
          </w:p>
        </w:tc>
        <w:tc>
          <w:tcPr>
            <w:tcW w:w="2723" w:type="dxa"/>
          </w:tcPr>
          <w:p w14:paraId="02CD0A35" w14:textId="78671344" w:rsidR="005004FB" w:rsidRPr="005004FB" w:rsidDel="00AD4FBF" w:rsidRDefault="005004FB" w:rsidP="005004FB">
            <w:pPr>
              <w:jc w:val="both"/>
              <w:rPr>
                <w:del w:id="74" w:author="Jonas Leveque" w:date="2023-05-28T14:46:00Z"/>
                <w:lang w:val="en-US"/>
              </w:rPr>
            </w:pPr>
            <w:del w:id="75" w:author="Jonas Leveque" w:date="2023-05-28T14:46:00Z">
              <w:r w:rsidRPr="005004FB" w:rsidDel="00AD4FBF">
                <w:rPr>
                  <w:lang w:val="en-US"/>
                </w:rPr>
                <w:delText xml:space="preserve">[[11909 </w:delText>
              </w:r>
              <w:r w:rsidDel="00AD4FBF">
                <w:rPr>
                  <w:lang w:val="en-US"/>
                </w:rPr>
                <w:delText>;</w:delText>
              </w:r>
              <w:r w:rsidRPr="005004FB" w:rsidDel="00AD4FBF">
                <w:rPr>
                  <w:lang w:val="en-US"/>
                </w:rPr>
                <w:delText xml:space="preserve"> 331]</w:delText>
              </w:r>
            </w:del>
          </w:p>
          <w:p w14:paraId="172F4B7F" w14:textId="31EE51AF" w:rsidR="00FE3C93" w:rsidRPr="00FE3C93" w:rsidRDefault="005004FB" w:rsidP="005004FB">
            <w:pPr>
              <w:jc w:val="both"/>
              <w:rPr>
                <w:lang w:val="en-US"/>
              </w:rPr>
            </w:pPr>
            <w:del w:id="76" w:author="Jonas Leveque" w:date="2023-05-28T14:46:00Z">
              <w:r w:rsidRPr="005004FB" w:rsidDel="00AD4FBF">
                <w:rPr>
                  <w:lang w:val="en-US"/>
                </w:rPr>
                <w:delText xml:space="preserve"> [1472 </w:delText>
              </w:r>
              <w:r w:rsidDel="00AD4FBF">
                <w:rPr>
                  <w:lang w:val="en-US"/>
                </w:rPr>
                <w:delText>;</w:delText>
              </w:r>
              <w:r w:rsidRPr="005004FB" w:rsidDel="00AD4FBF">
                <w:rPr>
                  <w:lang w:val="en-US"/>
                </w:rPr>
                <w:delText xml:space="preserve"> 830]]</w:delText>
              </w:r>
            </w:del>
          </w:p>
        </w:tc>
      </w:tr>
      <w:tr w:rsidR="00FE3C93" w:rsidRPr="00F931A9" w14:paraId="59F19227" w14:textId="77777777" w:rsidTr="00E822C9">
        <w:trPr>
          <w:trHeight w:val="287"/>
        </w:trPr>
        <w:tc>
          <w:tcPr>
            <w:tcW w:w="1555" w:type="dxa"/>
          </w:tcPr>
          <w:p w14:paraId="6881EE62" w14:textId="77777777" w:rsidR="00FE3C93" w:rsidRPr="00FE3C93" w:rsidRDefault="00FE3C93" w:rsidP="00FE3C93">
            <w:pPr>
              <w:jc w:val="both"/>
              <w:rPr>
                <w:lang w:val="en-US"/>
              </w:rPr>
            </w:pPr>
          </w:p>
        </w:tc>
        <w:tc>
          <w:tcPr>
            <w:tcW w:w="2268" w:type="dxa"/>
          </w:tcPr>
          <w:p w14:paraId="3FB59253" w14:textId="0D56BC4E" w:rsidR="00FE3C93" w:rsidRPr="00FE3C93" w:rsidRDefault="00FE3C93" w:rsidP="00FE3C93">
            <w:pPr>
              <w:jc w:val="both"/>
              <w:rPr>
                <w:lang w:val="en-US"/>
              </w:rPr>
            </w:pPr>
            <w:r>
              <w:t xml:space="preserve">Best </w:t>
            </w:r>
            <w:proofErr w:type="spellStart"/>
            <w:r>
              <w:t>parameters</w:t>
            </w:r>
            <w:proofErr w:type="spellEnd"/>
          </w:p>
        </w:tc>
        <w:tc>
          <w:tcPr>
            <w:tcW w:w="2551" w:type="dxa"/>
          </w:tcPr>
          <w:p w14:paraId="33BB4455" w14:textId="31214CB7" w:rsidR="00FE3C93" w:rsidRPr="00FE3C93" w:rsidRDefault="005004FB" w:rsidP="00FE3C93">
            <w:pPr>
              <w:jc w:val="both"/>
              <w:rPr>
                <w:lang w:val="en-US"/>
              </w:rPr>
            </w:pPr>
            <w:r w:rsidRPr="005004FB">
              <w:rPr>
                <w:lang w:val="en-US"/>
              </w:rPr>
              <w:t>{'metric': '</w:t>
            </w:r>
            <w:proofErr w:type="spellStart"/>
            <w:r w:rsidRPr="005004FB">
              <w:rPr>
                <w:lang w:val="en-US"/>
              </w:rPr>
              <w:t>euclidean</w:t>
            </w:r>
            <w:proofErr w:type="spellEnd"/>
            <w:r w:rsidRPr="005004FB">
              <w:rPr>
                <w:lang w:val="en-US"/>
              </w:rPr>
              <w:t>', '</w:t>
            </w:r>
            <w:proofErr w:type="spellStart"/>
            <w:r w:rsidRPr="005004FB">
              <w:rPr>
                <w:lang w:val="en-US"/>
              </w:rPr>
              <w:t>n_neighbors</w:t>
            </w:r>
            <w:proofErr w:type="spellEnd"/>
            <w:r w:rsidRPr="005004FB">
              <w:rPr>
                <w:lang w:val="en-US"/>
              </w:rPr>
              <w:t>': 10, 'weights': 'distance'}</w:t>
            </w:r>
          </w:p>
        </w:tc>
        <w:tc>
          <w:tcPr>
            <w:tcW w:w="2723" w:type="dxa"/>
          </w:tcPr>
          <w:p w14:paraId="323943FA" w14:textId="1EC086DC" w:rsidR="00FE3C93" w:rsidRPr="00FE3C93" w:rsidRDefault="005004FB" w:rsidP="00FE3C93">
            <w:pPr>
              <w:jc w:val="both"/>
              <w:rPr>
                <w:lang w:val="en-US"/>
              </w:rPr>
            </w:pPr>
            <w:del w:id="77" w:author="Jonas Leveque" w:date="2023-05-28T14:46:00Z">
              <w:r w:rsidRPr="005004FB" w:rsidDel="00AD4FBF">
                <w:rPr>
                  <w:lang w:val="en-US"/>
                </w:rPr>
                <w:delText>{'metric': 'euclidean', 'n_neighbors': 10, 'weights': 'distance'}</w:delText>
              </w:r>
            </w:del>
          </w:p>
        </w:tc>
      </w:tr>
      <w:tr w:rsidR="005004FB" w:rsidRPr="00FE3C93" w14:paraId="06D769D2" w14:textId="77777777" w:rsidTr="00E822C9">
        <w:trPr>
          <w:trHeight w:val="276"/>
        </w:trPr>
        <w:tc>
          <w:tcPr>
            <w:tcW w:w="1555" w:type="dxa"/>
          </w:tcPr>
          <w:p w14:paraId="18C3B17E" w14:textId="72327328" w:rsidR="005004FB" w:rsidRPr="00FE3C93" w:rsidRDefault="005004FB" w:rsidP="005004FB">
            <w:pPr>
              <w:jc w:val="both"/>
              <w:rPr>
                <w:lang w:val="en-US"/>
              </w:rPr>
            </w:pPr>
            <w:r>
              <w:rPr>
                <w:lang w:val="en-US"/>
              </w:rPr>
              <w:t>Decision Tree</w:t>
            </w:r>
          </w:p>
        </w:tc>
        <w:tc>
          <w:tcPr>
            <w:tcW w:w="2268" w:type="dxa"/>
          </w:tcPr>
          <w:p w14:paraId="36FA8249" w14:textId="776881BA" w:rsidR="005004FB" w:rsidRPr="00FE3C93" w:rsidRDefault="005004FB" w:rsidP="005004FB">
            <w:pPr>
              <w:jc w:val="both"/>
              <w:rPr>
                <w:lang w:val="en-US"/>
              </w:rPr>
            </w:pPr>
            <w:r>
              <w:t>F1_weighted (test)</w:t>
            </w:r>
          </w:p>
        </w:tc>
        <w:tc>
          <w:tcPr>
            <w:tcW w:w="2551" w:type="dxa"/>
          </w:tcPr>
          <w:p w14:paraId="4364F36D" w14:textId="3535B38E" w:rsidR="005004FB" w:rsidRPr="0083588E" w:rsidRDefault="0083588E" w:rsidP="005004FB">
            <w:pPr>
              <w:jc w:val="both"/>
              <w:rPr>
                <w:lang w:val="en-US"/>
              </w:rPr>
            </w:pPr>
            <w:r w:rsidRPr="0083588E">
              <w:rPr>
                <w:lang w:val="en-US"/>
              </w:rPr>
              <w:t>84.48</w:t>
            </w:r>
            <w:r w:rsidR="005004FB" w:rsidRPr="0083588E">
              <w:rPr>
                <w:lang w:val="en-US"/>
              </w:rPr>
              <w:t>%</w:t>
            </w:r>
          </w:p>
        </w:tc>
        <w:tc>
          <w:tcPr>
            <w:tcW w:w="2723" w:type="dxa"/>
          </w:tcPr>
          <w:p w14:paraId="12DB6C53" w14:textId="5B02690E" w:rsidR="005004FB" w:rsidRPr="0083588E" w:rsidRDefault="00E97045" w:rsidP="005004FB">
            <w:pPr>
              <w:jc w:val="both"/>
              <w:rPr>
                <w:lang w:val="en-US"/>
              </w:rPr>
            </w:pPr>
            <w:del w:id="78" w:author="Jonas Leveque" w:date="2023-05-28T14:46:00Z">
              <w:r w:rsidRPr="0083588E" w:rsidDel="00AD4FBF">
                <w:rPr>
                  <w:lang w:val="en-US"/>
                </w:rPr>
                <w:delText>83.13%</w:delText>
              </w:r>
            </w:del>
          </w:p>
        </w:tc>
      </w:tr>
      <w:tr w:rsidR="00D37238" w:rsidRPr="00FE3C93" w14:paraId="55A58528" w14:textId="77777777" w:rsidTr="00E822C9">
        <w:trPr>
          <w:trHeight w:val="276"/>
          <w:ins w:id="79" w:author="Jonas Leveque" w:date="2023-05-29T11:43:00Z"/>
        </w:trPr>
        <w:tc>
          <w:tcPr>
            <w:tcW w:w="1555" w:type="dxa"/>
          </w:tcPr>
          <w:p w14:paraId="541C9AC7" w14:textId="77777777" w:rsidR="00D37238" w:rsidRDefault="00D37238" w:rsidP="005004FB">
            <w:pPr>
              <w:jc w:val="both"/>
              <w:rPr>
                <w:ins w:id="80" w:author="Jonas Leveque" w:date="2023-05-29T11:43:00Z"/>
                <w:lang w:val="en-US"/>
              </w:rPr>
            </w:pPr>
          </w:p>
        </w:tc>
        <w:tc>
          <w:tcPr>
            <w:tcW w:w="2268" w:type="dxa"/>
          </w:tcPr>
          <w:p w14:paraId="686AB0F0" w14:textId="4A8F3CF6" w:rsidR="00D37238" w:rsidRDefault="00D37238" w:rsidP="005004FB">
            <w:pPr>
              <w:jc w:val="both"/>
              <w:rPr>
                <w:ins w:id="81" w:author="Jonas Leveque" w:date="2023-05-29T11:43:00Z"/>
              </w:rPr>
            </w:pPr>
            <w:ins w:id="82" w:author="Jonas Leveque" w:date="2023-05-29T11:43:00Z">
              <w:r>
                <w:t>Rappel</w:t>
              </w:r>
            </w:ins>
          </w:p>
        </w:tc>
        <w:tc>
          <w:tcPr>
            <w:tcW w:w="2551" w:type="dxa"/>
          </w:tcPr>
          <w:p w14:paraId="6012CF90" w14:textId="77777777" w:rsidR="00D37238" w:rsidRPr="0083588E" w:rsidRDefault="00D37238" w:rsidP="005004FB">
            <w:pPr>
              <w:jc w:val="both"/>
              <w:rPr>
                <w:ins w:id="83" w:author="Jonas Leveque" w:date="2023-05-29T11:43:00Z"/>
                <w:lang w:val="en-US"/>
              </w:rPr>
            </w:pPr>
          </w:p>
        </w:tc>
        <w:tc>
          <w:tcPr>
            <w:tcW w:w="2723" w:type="dxa"/>
          </w:tcPr>
          <w:p w14:paraId="4CB1A220" w14:textId="77777777" w:rsidR="00D37238" w:rsidRPr="0083588E" w:rsidDel="00AD4FBF" w:rsidRDefault="00D37238" w:rsidP="005004FB">
            <w:pPr>
              <w:jc w:val="both"/>
              <w:rPr>
                <w:ins w:id="84" w:author="Jonas Leveque" w:date="2023-05-29T11:43:00Z"/>
                <w:lang w:val="en-US"/>
              </w:rPr>
            </w:pPr>
          </w:p>
        </w:tc>
      </w:tr>
      <w:tr w:rsidR="005004FB" w:rsidRPr="00FE3C93" w14:paraId="3C4F91B6" w14:textId="77777777" w:rsidTr="00E822C9">
        <w:trPr>
          <w:trHeight w:val="287"/>
        </w:trPr>
        <w:tc>
          <w:tcPr>
            <w:tcW w:w="1555" w:type="dxa"/>
          </w:tcPr>
          <w:p w14:paraId="1F17AD66" w14:textId="77777777" w:rsidR="005004FB" w:rsidRPr="00FE3C93" w:rsidRDefault="005004FB" w:rsidP="005004FB">
            <w:pPr>
              <w:jc w:val="both"/>
              <w:rPr>
                <w:lang w:val="en-US"/>
              </w:rPr>
            </w:pPr>
          </w:p>
        </w:tc>
        <w:tc>
          <w:tcPr>
            <w:tcW w:w="2268" w:type="dxa"/>
          </w:tcPr>
          <w:p w14:paraId="1E2AAA61" w14:textId="7F45BF18" w:rsidR="005004FB" w:rsidRPr="00FE3C93" w:rsidRDefault="005004FB" w:rsidP="005004FB">
            <w:pPr>
              <w:jc w:val="both"/>
              <w:rPr>
                <w:lang w:val="en-US"/>
              </w:rPr>
            </w:pPr>
            <w:r>
              <w:t>ROC score</w:t>
            </w:r>
          </w:p>
        </w:tc>
        <w:tc>
          <w:tcPr>
            <w:tcW w:w="2551" w:type="dxa"/>
          </w:tcPr>
          <w:p w14:paraId="65D7132B" w14:textId="7AAA4097" w:rsidR="005004FB" w:rsidRPr="0083588E" w:rsidRDefault="005004FB" w:rsidP="005004FB">
            <w:pPr>
              <w:jc w:val="both"/>
              <w:rPr>
                <w:lang w:val="en-US"/>
              </w:rPr>
            </w:pPr>
            <w:r w:rsidRPr="0083588E">
              <w:rPr>
                <w:lang w:val="en-US"/>
              </w:rPr>
              <w:t>0.61</w:t>
            </w:r>
          </w:p>
        </w:tc>
        <w:tc>
          <w:tcPr>
            <w:tcW w:w="2723" w:type="dxa"/>
          </w:tcPr>
          <w:p w14:paraId="070740DA" w14:textId="068534B4" w:rsidR="005004FB" w:rsidRPr="0083588E" w:rsidRDefault="00E97045" w:rsidP="005004FB">
            <w:pPr>
              <w:jc w:val="both"/>
              <w:rPr>
                <w:lang w:val="en-US"/>
              </w:rPr>
            </w:pPr>
            <w:del w:id="85" w:author="Jonas Leveque" w:date="2023-05-28T14:46:00Z">
              <w:r w:rsidRPr="0083588E" w:rsidDel="00AD4FBF">
                <w:rPr>
                  <w:lang w:val="en-US"/>
                </w:rPr>
                <w:delText>0.61</w:delText>
              </w:r>
            </w:del>
          </w:p>
        </w:tc>
      </w:tr>
      <w:tr w:rsidR="00E97045" w:rsidRPr="00FE3C93" w14:paraId="132A077A" w14:textId="77777777" w:rsidTr="00E822C9">
        <w:trPr>
          <w:trHeight w:val="276"/>
        </w:trPr>
        <w:tc>
          <w:tcPr>
            <w:tcW w:w="1555" w:type="dxa"/>
          </w:tcPr>
          <w:p w14:paraId="16FA466E" w14:textId="77777777" w:rsidR="00E97045" w:rsidRPr="00FE3C93" w:rsidRDefault="00E97045" w:rsidP="00E97045">
            <w:pPr>
              <w:jc w:val="both"/>
              <w:rPr>
                <w:lang w:val="en-US"/>
              </w:rPr>
            </w:pPr>
          </w:p>
        </w:tc>
        <w:tc>
          <w:tcPr>
            <w:tcW w:w="2268" w:type="dxa"/>
          </w:tcPr>
          <w:p w14:paraId="75F63433" w14:textId="31C0E5BE" w:rsidR="00E97045" w:rsidRPr="00FE3C93" w:rsidRDefault="00E97045" w:rsidP="00E97045">
            <w:pPr>
              <w:jc w:val="both"/>
              <w:rPr>
                <w:lang w:val="en-US"/>
              </w:rPr>
            </w:pPr>
            <w:r>
              <w:t>Matrice de confusion</w:t>
            </w:r>
          </w:p>
        </w:tc>
        <w:tc>
          <w:tcPr>
            <w:tcW w:w="2551" w:type="dxa"/>
          </w:tcPr>
          <w:p w14:paraId="6A1B23A6" w14:textId="0E30C91C" w:rsidR="00E97045" w:rsidRPr="0083588E" w:rsidRDefault="00E97045" w:rsidP="00E97045">
            <w:pPr>
              <w:jc w:val="both"/>
              <w:rPr>
                <w:lang w:val="en-US"/>
              </w:rPr>
            </w:pPr>
            <w:r w:rsidRPr="0083588E">
              <w:rPr>
                <w:lang w:val="en-US"/>
              </w:rPr>
              <w:t>[[</w:t>
            </w:r>
            <w:proofErr w:type="gramStart"/>
            <w:r w:rsidRPr="0083588E">
              <w:rPr>
                <w:lang w:val="en-US"/>
              </w:rPr>
              <w:t>11</w:t>
            </w:r>
            <w:r w:rsidR="0083588E" w:rsidRPr="0083588E">
              <w:rPr>
                <w:lang w:val="en-US"/>
              </w:rPr>
              <w:t>809</w:t>
            </w:r>
            <w:r w:rsidRPr="0083588E">
              <w:rPr>
                <w:lang w:val="en-US"/>
              </w:rPr>
              <w:t xml:space="preserve"> ;</w:t>
            </w:r>
            <w:proofErr w:type="gramEnd"/>
            <w:r w:rsidRPr="0083588E">
              <w:rPr>
                <w:lang w:val="en-US"/>
              </w:rPr>
              <w:t xml:space="preserve"> </w:t>
            </w:r>
            <w:r w:rsidR="0083588E" w:rsidRPr="0083588E">
              <w:rPr>
                <w:lang w:val="en-US"/>
              </w:rPr>
              <w:t>431</w:t>
            </w:r>
            <w:r w:rsidRPr="0083588E">
              <w:rPr>
                <w:lang w:val="en-US"/>
              </w:rPr>
              <w:t>]</w:t>
            </w:r>
          </w:p>
          <w:p w14:paraId="013D7FE4" w14:textId="03BB7B04" w:rsidR="00E97045" w:rsidRPr="0083588E" w:rsidRDefault="00E97045" w:rsidP="00E97045">
            <w:pPr>
              <w:jc w:val="both"/>
              <w:rPr>
                <w:lang w:val="en-US"/>
              </w:rPr>
            </w:pPr>
            <w:r w:rsidRPr="0083588E">
              <w:rPr>
                <w:lang w:val="en-US"/>
              </w:rPr>
              <w:t xml:space="preserve"> [</w:t>
            </w:r>
            <w:proofErr w:type="gramStart"/>
            <w:r w:rsidRPr="0083588E">
              <w:rPr>
                <w:lang w:val="en-US"/>
              </w:rPr>
              <w:t>1</w:t>
            </w:r>
            <w:r w:rsidR="0083588E" w:rsidRPr="0083588E">
              <w:rPr>
                <w:lang w:val="en-US"/>
              </w:rPr>
              <w:t>551</w:t>
            </w:r>
            <w:r w:rsidRPr="0083588E">
              <w:rPr>
                <w:lang w:val="en-US"/>
              </w:rPr>
              <w:t xml:space="preserve"> ;</w:t>
            </w:r>
            <w:proofErr w:type="gramEnd"/>
            <w:r w:rsidRPr="0083588E">
              <w:rPr>
                <w:lang w:val="en-US"/>
              </w:rPr>
              <w:t xml:space="preserve"> </w:t>
            </w:r>
            <w:r w:rsidR="0083588E" w:rsidRPr="0083588E">
              <w:rPr>
                <w:lang w:val="en-US"/>
              </w:rPr>
              <w:t>751</w:t>
            </w:r>
            <w:r w:rsidRPr="0083588E">
              <w:rPr>
                <w:lang w:val="en-US"/>
              </w:rPr>
              <w:t>]]</w:t>
            </w:r>
          </w:p>
        </w:tc>
        <w:tc>
          <w:tcPr>
            <w:tcW w:w="2723" w:type="dxa"/>
          </w:tcPr>
          <w:p w14:paraId="11E792B7" w14:textId="1B7024F9" w:rsidR="00E97045" w:rsidRPr="0083588E" w:rsidDel="00AD4FBF" w:rsidRDefault="00E97045" w:rsidP="00E97045">
            <w:pPr>
              <w:jc w:val="both"/>
              <w:rPr>
                <w:del w:id="86" w:author="Jonas Leveque" w:date="2023-05-28T14:46:00Z"/>
                <w:lang w:val="en-US"/>
              </w:rPr>
            </w:pPr>
            <w:del w:id="87" w:author="Jonas Leveque" w:date="2023-05-28T14:46:00Z">
              <w:r w:rsidRPr="0083588E" w:rsidDel="00AD4FBF">
                <w:rPr>
                  <w:lang w:val="en-US"/>
                </w:rPr>
                <w:delText>[[11856 ; 384]</w:delText>
              </w:r>
            </w:del>
          </w:p>
          <w:p w14:paraId="2F600EF1" w14:textId="1D003FE2" w:rsidR="00E97045" w:rsidRPr="0083588E" w:rsidRDefault="00E97045" w:rsidP="00E97045">
            <w:pPr>
              <w:jc w:val="both"/>
              <w:rPr>
                <w:lang w:val="en-US"/>
              </w:rPr>
            </w:pPr>
            <w:del w:id="88" w:author="Jonas Leveque" w:date="2023-05-28T14:46:00Z">
              <w:r w:rsidRPr="0083588E" w:rsidDel="00AD4FBF">
                <w:rPr>
                  <w:lang w:val="en-US"/>
                </w:rPr>
                <w:delText xml:space="preserve"> [1703 ; 599]]</w:delText>
              </w:r>
            </w:del>
          </w:p>
        </w:tc>
      </w:tr>
      <w:tr w:rsidR="00E97045" w:rsidRPr="00F931A9" w14:paraId="04D10D57" w14:textId="77777777" w:rsidTr="00E822C9">
        <w:trPr>
          <w:trHeight w:val="287"/>
        </w:trPr>
        <w:tc>
          <w:tcPr>
            <w:tcW w:w="1555" w:type="dxa"/>
          </w:tcPr>
          <w:p w14:paraId="54453ED5" w14:textId="77777777" w:rsidR="00E97045" w:rsidRPr="00FE3C93" w:rsidRDefault="00E97045" w:rsidP="00E97045">
            <w:pPr>
              <w:jc w:val="both"/>
              <w:rPr>
                <w:lang w:val="en-US"/>
              </w:rPr>
            </w:pPr>
          </w:p>
        </w:tc>
        <w:tc>
          <w:tcPr>
            <w:tcW w:w="2268" w:type="dxa"/>
          </w:tcPr>
          <w:p w14:paraId="227165F9" w14:textId="503A84C3" w:rsidR="00E97045" w:rsidRPr="00FE3C93" w:rsidRDefault="00E97045" w:rsidP="00E97045">
            <w:pPr>
              <w:jc w:val="both"/>
              <w:rPr>
                <w:lang w:val="en-US"/>
              </w:rPr>
            </w:pPr>
            <w:r>
              <w:t xml:space="preserve">Best </w:t>
            </w:r>
            <w:proofErr w:type="spellStart"/>
            <w:r>
              <w:t>parameters</w:t>
            </w:r>
            <w:proofErr w:type="spellEnd"/>
          </w:p>
        </w:tc>
        <w:tc>
          <w:tcPr>
            <w:tcW w:w="2551" w:type="dxa"/>
          </w:tcPr>
          <w:p w14:paraId="7361BDD9" w14:textId="62686053" w:rsidR="00E97045" w:rsidRPr="00E97045" w:rsidRDefault="0083588E" w:rsidP="00E97045">
            <w:pPr>
              <w:jc w:val="both"/>
              <w:rPr>
                <w:highlight w:val="yellow"/>
                <w:lang w:val="en-US"/>
              </w:rPr>
            </w:pPr>
            <w:r w:rsidRPr="0083588E">
              <w:rPr>
                <w:lang w:val="en-US"/>
              </w:rPr>
              <w:t>{'</w:t>
            </w:r>
            <w:proofErr w:type="spellStart"/>
            <w:r w:rsidRPr="0083588E">
              <w:rPr>
                <w:lang w:val="en-US"/>
              </w:rPr>
              <w:t>class_weight</w:t>
            </w:r>
            <w:proofErr w:type="spellEnd"/>
            <w:r w:rsidRPr="0083588E">
              <w:rPr>
                <w:lang w:val="en-US"/>
              </w:rPr>
              <w:t>': None, 'criterion': 'entropy', '</w:t>
            </w:r>
            <w:proofErr w:type="spellStart"/>
            <w:r w:rsidRPr="0083588E">
              <w:rPr>
                <w:lang w:val="en-US"/>
              </w:rPr>
              <w:t>max_depth</w:t>
            </w:r>
            <w:proofErr w:type="spellEnd"/>
            <w:r w:rsidRPr="0083588E">
              <w:rPr>
                <w:lang w:val="en-US"/>
              </w:rPr>
              <w:t xml:space="preserve">': 40, </w:t>
            </w:r>
            <w:r w:rsidRPr="0083588E">
              <w:rPr>
                <w:lang w:val="en-US"/>
              </w:rPr>
              <w:lastRenderedPageBreak/>
              <w:t>'</w:t>
            </w:r>
            <w:proofErr w:type="spellStart"/>
            <w:r w:rsidRPr="0083588E">
              <w:rPr>
                <w:lang w:val="en-US"/>
              </w:rPr>
              <w:t>max_features</w:t>
            </w:r>
            <w:proofErr w:type="spellEnd"/>
            <w:r w:rsidRPr="0083588E">
              <w:rPr>
                <w:lang w:val="en-US"/>
              </w:rPr>
              <w:t>': None, '</w:t>
            </w:r>
            <w:proofErr w:type="spellStart"/>
            <w:r w:rsidRPr="0083588E">
              <w:rPr>
                <w:lang w:val="en-US"/>
              </w:rPr>
              <w:t>max_leaf_nodes</w:t>
            </w:r>
            <w:proofErr w:type="spellEnd"/>
            <w:r w:rsidRPr="0083588E">
              <w:rPr>
                <w:lang w:val="en-US"/>
              </w:rPr>
              <w:t>': 10, '</w:t>
            </w:r>
            <w:proofErr w:type="spellStart"/>
            <w:r w:rsidRPr="0083588E">
              <w:rPr>
                <w:lang w:val="en-US"/>
              </w:rPr>
              <w:t>random_state</w:t>
            </w:r>
            <w:proofErr w:type="spellEnd"/>
            <w:r w:rsidRPr="0083588E">
              <w:rPr>
                <w:lang w:val="en-US"/>
              </w:rPr>
              <w:t>': 4, 'splitter': 'best'}</w:t>
            </w:r>
          </w:p>
        </w:tc>
        <w:tc>
          <w:tcPr>
            <w:tcW w:w="2723" w:type="dxa"/>
          </w:tcPr>
          <w:p w14:paraId="07BD171C" w14:textId="5B8429B3" w:rsidR="00E97045" w:rsidRPr="00E97045" w:rsidRDefault="00E97045" w:rsidP="00E97045">
            <w:pPr>
              <w:jc w:val="both"/>
              <w:rPr>
                <w:highlight w:val="yellow"/>
                <w:lang w:val="en-US"/>
              </w:rPr>
            </w:pPr>
            <w:commentRangeStart w:id="89"/>
            <w:del w:id="90" w:author="Jonas Leveque" w:date="2023-05-28T14:46:00Z">
              <w:r w:rsidRPr="00E97045" w:rsidDel="00AD4FBF">
                <w:rPr>
                  <w:lang w:val="en-US"/>
                </w:rPr>
                <w:lastRenderedPageBreak/>
                <w:delText xml:space="preserve">{'class_weight': None, 'criterion': 'gini', 'max_depth': 40, </w:delText>
              </w:r>
              <w:r w:rsidRPr="00E97045" w:rsidDel="00AD4FBF">
                <w:rPr>
                  <w:lang w:val="en-US"/>
                </w:rPr>
                <w:lastRenderedPageBreak/>
                <w:delText>'max_features': None, 'max_leaf_nodes': 10, 'random_state': 4, 'splitter': 'best'}</w:delText>
              </w:r>
            </w:del>
            <w:commentRangeEnd w:id="89"/>
            <w:r w:rsidR="00AD4FBF">
              <w:rPr>
                <w:rStyle w:val="CommentReference"/>
              </w:rPr>
              <w:commentReference w:id="89"/>
            </w:r>
          </w:p>
        </w:tc>
      </w:tr>
      <w:tr w:rsidR="004E41D6" w:rsidRPr="00FE3C93" w14:paraId="151858BE" w14:textId="77777777" w:rsidTr="002C294E">
        <w:trPr>
          <w:trHeight w:val="276"/>
        </w:trPr>
        <w:tc>
          <w:tcPr>
            <w:tcW w:w="1555" w:type="dxa"/>
          </w:tcPr>
          <w:p w14:paraId="2C0AC5E3" w14:textId="06836BB4" w:rsidR="004E41D6" w:rsidRPr="00FE3C93" w:rsidRDefault="003D290D" w:rsidP="004E41D6">
            <w:pPr>
              <w:jc w:val="both"/>
              <w:rPr>
                <w:lang w:val="en-US"/>
              </w:rPr>
            </w:pPr>
            <w:r>
              <w:rPr>
                <w:lang w:val="en-US"/>
              </w:rPr>
              <w:lastRenderedPageBreak/>
              <w:t>SVM</w:t>
            </w:r>
          </w:p>
        </w:tc>
        <w:tc>
          <w:tcPr>
            <w:tcW w:w="2268" w:type="dxa"/>
          </w:tcPr>
          <w:p w14:paraId="62F96AC4" w14:textId="353C5FAC" w:rsidR="004E41D6" w:rsidRPr="00FE3C93" w:rsidRDefault="004E41D6" w:rsidP="004E41D6">
            <w:pPr>
              <w:jc w:val="both"/>
              <w:rPr>
                <w:lang w:val="en-US"/>
              </w:rPr>
            </w:pPr>
            <w:r>
              <w:t>F1_weighted (test)</w:t>
            </w:r>
          </w:p>
        </w:tc>
        <w:tc>
          <w:tcPr>
            <w:tcW w:w="2551" w:type="dxa"/>
            <w:shd w:val="clear" w:color="auto" w:fill="FFFF00"/>
          </w:tcPr>
          <w:p w14:paraId="1581C8D5" w14:textId="2B4E0FB7" w:rsidR="004E41D6" w:rsidRPr="00FE3C93" w:rsidRDefault="004B7D8E" w:rsidP="004E41D6">
            <w:pPr>
              <w:jc w:val="both"/>
              <w:rPr>
                <w:lang w:val="en-US"/>
              </w:rPr>
            </w:pPr>
            <w:r>
              <w:rPr>
                <w:lang w:val="en-US"/>
              </w:rPr>
              <w:t>86.99%</w:t>
            </w:r>
          </w:p>
        </w:tc>
        <w:tc>
          <w:tcPr>
            <w:tcW w:w="2723" w:type="dxa"/>
            <w:shd w:val="clear" w:color="auto" w:fill="FFFF00"/>
          </w:tcPr>
          <w:p w14:paraId="2F024EE0" w14:textId="77777777" w:rsidR="004E41D6" w:rsidRPr="00FE3C93" w:rsidRDefault="004E41D6" w:rsidP="004E41D6">
            <w:pPr>
              <w:jc w:val="both"/>
              <w:rPr>
                <w:lang w:val="en-US"/>
              </w:rPr>
            </w:pPr>
          </w:p>
        </w:tc>
      </w:tr>
      <w:tr w:rsidR="00D37238" w:rsidRPr="00FE3C93" w14:paraId="1A0E8A6C" w14:textId="77777777" w:rsidTr="002C294E">
        <w:trPr>
          <w:trHeight w:val="276"/>
          <w:ins w:id="91" w:author="Jonas Leveque" w:date="2023-05-29T11:43:00Z"/>
        </w:trPr>
        <w:tc>
          <w:tcPr>
            <w:tcW w:w="1555" w:type="dxa"/>
          </w:tcPr>
          <w:p w14:paraId="01CD9CC2" w14:textId="77777777" w:rsidR="00D37238" w:rsidRDefault="00D37238" w:rsidP="004E41D6">
            <w:pPr>
              <w:jc w:val="both"/>
              <w:rPr>
                <w:ins w:id="92" w:author="Jonas Leveque" w:date="2023-05-29T11:43:00Z"/>
                <w:lang w:val="en-US"/>
              </w:rPr>
            </w:pPr>
          </w:p>
        </w:tc>
        <w:tc>
          <w:tcPr>
            <w:tcW w:w="2268" w:type="dxa"/>
          </w:tcPr>
          <w:p w14:paraId="480370C1" w14:textId="3D92B8A4" w:rsidR="00D37238" w:rsidRDefault="00D37238" w:rsidP="004E41D6">
            <w:pPr>
              <w:jc w:val="both"/>
              <w:rPr>
                <w:ins w:id="93" w:author="Jonas Leveque" w:date="2023-05-29T11:43:00Z"/>
              </w:rPr>
            </w:pPr>
            <w:ins w:id="94" w:author="Jonas Leveque" w:date="2023-05-29T11:43:00Z">
              <w:r>
                <w:t>Rappel</w:t>
              </w:r>
            </w:ins>
          </w:p>
        </w:tc>
        <w:tc>
          <w:tcPr>
            <w:tcW w:w="2551" w:type="dxa"/>
            <w:shd w:val="clear" w:color="auto" w:fill="FFFF00"/>
          </w:tcPr>
          <w:p w14:paraId="47097162" w14:textId="77777777" w:rsidR="00D37238" w:rsidRDefault="00D37238" w:rsidP="004E41D6">
            <w:pPr>
              <w:jc w:val="both"/>
              <w:rPr>
                <w:ins w:id="95" w:author="Jonas Leveque" w:date="2023-05-29T11:43:00Z"/>
                <w:lang w:val="en-US"/>
              </w:rPr>
            </w:pPr>
          </w:p>
        </w:tc>
        <w:tc>
          <w:tcPr>
            <w:tcW w:w="2723" w:type="dxa"/>
            <w:shd w:val="clear" w:color="auto" w:fill="FFFF00"/>
          </w:tcPr>
          <w:p w14:paraId="504FA234" w14:textId="77777777" w:rsidR="00D37238" w:rsidRPr="00FE3C93" w:rsidRDefault="00D37238" w:rsidP="004E41D6">
            <w:pPr>
              <w:jc w:val="both"/>
              <w:rPr>
                <w:ins w:id="96" w:author="Jonas Leveque" w:date="2023-05-29T11:43:00Z"/>
                <w:lang w:val="en-US"/>
              </w:rPr>
            </w:pPr>
          </w:p>
        </w:tc>
      </w:tr>
      <w:tr w:rsidR="004E41D6" w:rsidRPr="00FE3C93" w14:paraId="45CE4BF5" w14:textId="77777777" w:rsidTr="002C294E">
        <w:trPr>
          <w:trHeight w:val="276"/>
        </w:trPr>
        <w:tc>
          <w:tcPr>
            <w:tcW w:w="1555" w:type="dxa"/>
          </w:tcPr>
          <w:p w14:paraId="368412F2" w14:textId="77777777" w:rsidR="004E41D6" w:rsidRPr="00FE3C93" w:rsidRDefault="004E41D6" w:rsidP="004E41D6">
            <w:pPr>
              <w:jc w:val="both"/>
              <w:rPr>
                <w:lang w:val="en-US"/>
              </w:rPr>
            </w:pPr>
          </w:p>
        </w:tc>
        <w:tc>
          <w:tcPr>
            <w:tcW w:w="2268" w:type="dxa"/>
          </w:tcPr>
          <w:p w14:paraId="03D79C85" w14:textId="682F23EC" w:rsidR="004E41D6" w:rsidRPr="00FE3C93" w:rsidRDefault="004E41D6" w:rsidP="004E41D6">
            <w:pPr>
              <w:jc w:val="both"/>
              <w:rPr>
                <w:lang w:val="en-US"/>
              </w:rPr>
            </w:pPr>
            <w:r>
              <w:t>ROC score</w:t>
            </w:r>
          </w:p>
        </w:tc>
        <w:tc>
          <w:tcPr>
            <w:tcW w:w="2551" w:type="dxa"/>
            <w:shd w:val="clear" w:color="auto" w:fill="FFFF00"/>
          </w:tcPr>
          <w:p w14:paraId="019C3C30" w14:textId="77777777" w:rsidR="004E41D6" w:rsidRPr="00FE3C93" w:rsidRDefault="004E41D6" w:rsidP="004E41D6">
            <w:pPr>
              <w:jc w:val="both"/>
              <w:rPr>
                <w:lang w:val="en-US"/>
              </w:rPr>
            </w:pPr>
          </w:p>
        </w:tc>
        <w:tc>
          <w:tcPr>
            <w:tcW w:w="2723" w:type="dxa"/>
            <w:shd w:val="clear" w:color="auto" w:fill="FFFF00"/>
          </w:tcPr>
          <w:p w14:paraId="61BDB4CF" w14:textId="77777777" w:rsidR="004E41D6" w:rsidRPr="00FE3C93" w:rsidRDefault="004E41D6" w:rsidP="004E41D6">
            <w:pPr>
              <w:jc w:val="both"/>
              <w:rPr>
                <w:lang w:val="en-US"/>
              </w:rPr>
            </w:pPr>
          </w:p>
        </w:tc>
      </w:tr>
      <w:commentRangeEnd w:id="51"/>
      <w:tr w:rsidR="004B7D8E" w:rsidRPr="00FE3C93" w14:paraId="24492546" w14:textId="77777777" w:rsidTr="002C294E">
        <w:trPr>
          <w:trHeight w:val="276"/>
        </w:trPr>
        <w:tc>
          <w:tcPr>
            <w:tcW w:w="1555" w:type="dxa"/>
          </w:tcPr>
          <w:p w14:paraId="72DF5F11" w14:textId="77777777" w:rsidR="004B7D8E" w:rsidRPr="00FE3C93" w:rsidRDefault="004B7D8E" w:rsidP="004B7D8E">
            <w:pPr>
              <w:jc w:val="both"/>
              <w:rPr>
                <w:lang w:val="en-US"/>
              </w:rPr>
            </w:pPr>
          </w:p>
        </w:tc>
        <w:tc>
          <w:tcPr>
            <w:tcW w:w="2268" w:type="dxa"/>
          </w:tcPr>
          <w:p w14:paraId="7E4EF23A" w14:textId="7381F7C9" w:rsidR="004B7D8E" w:rsidRPr="00FE3C93" w:rsidRDefault="004B7D8E" w:rsidP="004B7D8E">
            <w:pPr>
              <w:jc w:val="both"/>
              <w:rPr>
                <w:lang w:val="en-US"/>
              </w:rPr>
            </w:pPr>
            <w:r>
              <w:t>Matrice de confusion</w:t>
            </w:r>
          </w:p>
        </w:tc>
        <w:tc>
          <w:tcPr>
            <w:tcW w:w="2551" w:type="dxa"/>
            <w:shd w:val="clear" w:color="auto" w:fill="FFFF00"/>
          </w:tcPr>
          <w:p w14:paraId="3D23015E" w14:textId="4A71D654" w:rsidR="004B7D8E" w:rsidRPr="00867D1A" w:rsidRDefault="004B7D8E" w:rsidP="004B7D8E">
            <w:pPr>
              <w:spacing w:after="0" w:line="240" w:lineRule="auto"/>
              <w:jc w:val="both"/>
              <w:rPr>
                <w:lang w:val="en-US"/>
              </w:rPr>
            </w:pPr>
            <w:r w:rsidRPr="00867D1A">
              <w:rPr>
                <w:lang w:val="en-US"/>
              </w:rPr>
              <w:t>[[</w:t>
            </w:r>
            <w:proofErr w:type="gramStart"/>
            <w:r w:rsidRPr="00867D1A">
              <w:rPr>
                <w:lang w:val="en-US"/>
              </w:rPr>
              <w:t>11</w:t>
            </w:r>
            <w:r>
              <w:rPr>
                <w:lang w:val="en-US"/>
              </w:rPr>
              <w:t>874</w:t>
            </w:r>
            <w:r w:rsidRPr="00867D1A">
              <w:rPr>
                <w:lang w:val="en-US"/>
              </w:rPr>
              <w:t xml:space="preserve"> </w:t>
            </w:r>
            <w:r>
              <w:rPr>
                <w:lang w:val="en-US"/>
              </w:rPr>
              <w:t>;</w:t>
            </w:r>
            <w:proofErr w:type="gramEnd"/>
            <w:r w:rsidRPr="00867D1A">
              <w:rPr>
                <w:lang w:val="en-US"/>
              </w:rPr>
              <w:t xml:space="preserve"> </w:t>
            </w:r>
            <w:r>
              <w:rPr>
                <w:lang w:val="en-US"/>
              </w:rPr>
              <w:t>366</w:t>
            </w:r>
            <w:r w:rsidRPr="00867D1A">
              <w:rPr>
                <w:lang w:val="en-US"/>
              </w:rPr>
              <w:t>]</w:t>
            </w:r>
          </w:p>
          <w:p w14:paraId="35AFA05E" w14:textId="036F52F5" w:rsidR="004B7D8E" w:rsidRPr="00FE3C93" w:rsidRDefault="004B7D8E" w:rsidP="004B7D8E">
            <w:pPr>
              <w:jc w:val="both"/>
              <w:rPr>
                <w:lang w:val="en-US"/>
              </w:rPr>
            </w:pPr>
            <w:r w:rsidRPr="00867D1A">
              <w:rPr>
                <w:lang w:val="en-US"/>
              </w:rPr>
              <w:t xml:space="preserve"> [</w:t>
            </w:r>
            <w:proofErr w:type="gramStart"/>
            <w:r w:rsidRPr="00867D1A">
              <w:rPr>
                <w:lang w:val="en-US"/>
              </w:rPr>
              <w:t>1</w:t>
            </w:r>
            <w:r>
              <w:rPr>
                <w:lang w:val="en-US"/>
              </w:rPr>
              <w:t>333</w:t>
            </w:r>
            <w:r w:rsidRPr="00867D1A">
              <w:rPr>
                <w:lang w:val="en-US"/>
              </w:rPr>
              <w:t xml:space="preserve"> </w:t>
            </w:r>
            <w:r>
              <w:rPr>
                <w:lang w:val="en-US"/>
              </w:rPr>
              <w:t>;</w:t>
            </w:r>
            <w:proofErr w:type="gramEnd"/>
            <w:r w:rsidRPr="00867D1A">
              <w:rPr>
                <w:lang w:val="en-US"/>
              </w:rPr>
              <w:t xml:space="preserve">  </w:t>
            </w:r>
            <w:r>
              <w:rPr>
                <w:lang w:val="en-US"/>
              </w:rPr>
              <w:t>969</w:t>
            </w:r>
            <w:r w:rsidRPr="00867D1A">
              <w:rPr>
                <w:lang w:val="en-US"/>
              </w:rPr>
              <w:t>]]</w:t>
            </w:r>
          </w:p>
        </w:tc>
        <w:tc>
          <w:tcPr>
            <w:tcW w:w="2723" w:type="dxa"/>
            <w:shd w:val="clear" w:color="auto" w:fill="FFFF00"/>
          </w:tcPr>
          <w:p w14:paraId="2DA81562" w14:textId="77777777" w:rsidR="004B7D8E" w:rsidRPr="00FE3C93" w:rsidRDefault="004B7D8E" w:rsidP="004B7D8E">
            <w:pPr>
              <w:jc w:val="both"/>
              <w:rPr>
                <w:lang w:val="en-US"/>
              </w:rPr>
            </w:pPr>
          </w:p>
        </w:tc>
      </w:tr>
      <w:tr w:rsidR="004B7D8E" w:rsidRPr="00FE3C93" w14:paraId="6DDA3E45" w14:textId="77777777" w:rsidTr="002C294E">
        <w:trPr>
          <w:trHeight w:val="276"/>
        </w:trPr>
        <w:tc>
          <w:tcPr>
            <w:tcW w:w="1555" w:type="dxa"/>
          </w:tcPr>
          <w:p w14:paraId="58335BB0" w14:textId="59E94A1F" w:rsidR="004B7D8E" w:rsidRPr="00FE3C93" w:rsidRDefault="004B7D8E" w:rsidP="004B7D8E">
            <w:pPr>
              <w:jc w:val="both"/>
              <w:rPr>
                <w:lang w:val="en-US"/>
              </w:rPr>
            </w:pPr>
          </w:p>
        </w:tc>
        <w:tc>
          <w:tcPr>
            <w:tcW w:w="2268" w:type="dxa"/>
          </w:tcPr>
          <w:p w14:paraId="45514854" w14:textId="5C0BDF2A" w:rsidR="004B7D8E" w:rsidRPr="00FE3C93" w:rsidRDefault="004B7D8E" w:rsidP="004B7D8E">
            <w:pPr>
              <w:jc w:val="both"/>
              <w:rPr>
                <w:lang w:val="en-US"/>
              </w:rPr>
            </w:pPr>
            <w:r>
              <w:t xml:space="preserve">Best </w:t>
            </w:r>
            <w:proofErr w:type="spellStart"/>
            <w:r>
              <w:t>parameters</w:t>
            </w:r>
            <w:proofErr w:type="spellEnd"/>
          </w:p>
        </w:tc>
        <w:tc>
          <w:tcPr>
            <w:tcW w:w="2551" w:type="dxa"/>
            <w:shd w:val="clear" w:color="auto" w:fill="FFFF00"/>
          </w:tcPr>
          <w:p w14:paraId="5A508CBD" w14:textId="77777777" w:rsidR="004B7D8E" w:rsidRPr="00FE3C93" w:rsidRDefault="004B7D8E" w:rsidP="004B7D8E">
            <w:pPr>
              <w:jc w:val="both"/>
              <w:rPr>
                <w:lang w:val="en-US"/>
              </w:rPr>
            </w:pPr>
          </w:p>
        </w:tc>
        <w:tc>
          <w:tcPr>
            <w:tcW w:w="2723" w:type="dxa"/>
            <w:shd w:val="clear" w:color="auto" w:fill="FFFF00"/>
          </w:tcPr>
          <w:p w14:paraId="5F3420C6" w14:textId="77777777" w:rsidR="004B7D8E" w:rsidRPr="00FE3C93" w:rsidRDefault="004B7D8E" w:rsidP="004B7D8E">
            <w:pPr>
              <w:jc w:val="both"/>
              <w:rPr>
                <w:lang w:val="en-US"/>
              </w:rPr>
            </w:pPr>
          </w:p>
        </w:tc>
      </w:tr>
      <w:tr w:rsidR="004B7D8E" w:rsidRPr="00FE3C93" w14:paraId="10D1405F" w14:textId="77777777" w:rsidTr="002C294E">
        <w:trPr>
          <w:trHeight w:val="276"/>
        </w:trPr>
        <w:tc>
          <w:tcPr>
            <w:tcW w:w="1555" w:type="dxa"/>
          </w:tcPr>
          <w:p w14:paraId="1CCFC2FC" w14:textId="16980426" w:rsidR="004B7D8E" w:rsidRPr="00FE3C93" w:rsidRDefault="004B7D8E" w:rsidP="004B7D8E">
            <w:pPr>
              <w:jc w:val="both"/>
              <w:rPr>
                <w:lang w:val="en-US"/>
              </w:rPr>
            </w:pPr>
            <w:r>
              <w:rPr>
                <w:lang w:val="en-US"/>
              </w:rPr>
              <w:t>Random Forest</w:t>
            </w:r>
          </w:p>
        </w:tc>
        <w:tc>
          <w:tcPr>
            <w:tcW w:w="2268" w:type="dxa"/>
          </w:tcPr>
          <w:p w14:paraId="697802A1" w14:textId="4552EEF8" w:rsidR="004B7D8E" w:rsidRPr="00FE3C93" w:rsidRDefault="004B7D8E" w:rsidP="004B7D8E">
            <w:pPr>
              <w:jc w:val="both"/>
              <w:rPr>
                <w:lang w:val="en-US"/>
              </w:rPr>
            </w:pPr>
            <w:r>
              <w:t>F1_weighted (test)</w:t>
            </w:r>
          </w:p>
        </w:tc>
        <w:tc>
          <w:tcPr>
            <w:tcW w:w="2551" w:type="dxa"/>
            <w:shd w:val="clear" w:color="auto" w:fill="FFFF00"/>
          </w:tcPr>
          <w:p w14:paraId="3C09C676" w14:textId="486D1023" w:rsidR="004B7D8E" w:rsidRPr="00FE3C93" w:rsidRDefault="004B7D8E" w:rsidP="004B7D8E">
            <w:pPr>
              <w:jc w:val="both"/>
              <w:rPr>
                <w:lang w:val="en-US"/>
              </w:rPr>
            </w:pPr>
            <w:r>
              <w:rPr>
                <w:lang w:val="en-US"/>
              </w:rPr>
              <w:t>88.38%</w:t>
            </w:r>
          </w:p>
        </w:tc>
        <w:tc>
          <w:tcPr>
            <w:tcW w:w="2723" w:type="dxa"/>
            <w:shd w:val="clear" w:color="auto" w:fill="FFFF00"/>
          </w:tcPr>
          <w:p w14:paraId="5E0F6CE4" w14:textId="77777777" w:rsidR="004B7D8E" w:rsidRPr="00FE3C93" w:rsidRDefault="004B7D8E" w:rsidP="004B7D8E">
            <w:pPr>
              <w:jc w:val="both"/>
              <w:rPr>
                <w:lang w:val="en-US"/>
              </w:rPr>
            </w:pPr>
          </w:p>
        </w:tc>
      </w:tr>
      <w:tr w:rsidR="00D37238" w:rsidRPr="00FE3C93" w14:paraId="58E14DEB" w14:textId="77777777" w:rsidTr="002C294E">
        <w:trPr>
          <w:trHeight w:val="276"/>
          <w:ins w:id="97" w:author="Jonas Leveque" w:date="2023-05-29T11:43:00Z"/>
        </w:trPr>
        <w:tc>
          <w:tcPr>
            <w:tcW w:w="1555" w:type="dxa"/>
          </w:tcPr>
          <w:p w14:paraId="747E7BB7" w14:textId="77777777" w:rsidR="00D37238" w:rsidRDefault="00D37238" w:rsidP="004B7D8E">
            <w:pPr>
              <w:jc w:val="both"/>
              <w:rPr>
                <w:ins w:id="98" w:author="Jonas Leveque" w:date="2023-05-29T11:43:00Z"/>
                <w:lang w:val="en-US"/>
              </w:rPr>
            </w:pPr>
          </w:p>
        </w:tc>
        <w:tc>
          <w:tcPr>
            <w:tcW w:w="2268" w:type="dxa"/>
          </w:tcPr>
          <w:p w14:paraId="335D0641" w14:textId="649BA2B1" w:rsidR="00D37238" w:rsidRDefault="00D37238" w:rsidP="004B7D8E">
            <w:pPr>
              <w:jc w:val="both"/>
              <w:rPr>
                <w:ins w:id="99" w:author="Jonas Leveque" w:date="2023-05-29T11:43:00Z"/>
              </w:rPr>
            </w:pPr>
            <w:ins w:id="100" w:author="Jonas Leveque" w:date="2023-05-29T11:43:00Z">
              <w:r>
                <w:t>Rappel</w:t>
              </w:r>
            </w:ins>
          </w:p>
        </w:tc>
        <w:tc>
          <w:tcPr>
            <w:tcW w:w="2551" w:type="dxa"/>
            <w:shd w:val="clear" w:color="auto" w:fill="FFFF00"/>
          </w:tcPr>
          <w:p w14:paraId="12C5BF50" w14:textId="77777777" w:rsidR="00D37238" w:rsidRDefault="00D37238" w:rsidP="004B7D8E">
            <w:pPr>
              <w:jc w:val="both"/>
              <w:rPr>
                <w:ins w:id="101" w:author="Jonas Leveque" w:date="2023-05-29T11:43:00Z"/>
                <w:lang w:val="en-US"/>
              </w:rPr>
            </w:pPr>
          </w:p>
        </w:tc>
        <w:tc>
          <w:tcPr>
            <w:tcW w:w="2723" w:type="dxa"/>
            <w:shd w:val="clear" w:color="auto" w:fill="FFFF00"/>
          </w:tcPr>
          <w:p w14:paraId="47490F6B" w14:textId="77777777" w:rsidR="00D37238" w:rsidRPr="00FE3C93" w:rsidRDefault="00D37238" w:rsidP="004B7D8E">
            <w:pPr>
              <w:jc w:val="both"/>
              <w:rPr>
                <w:ins w:id="102" w:author="Jonas Leveque" w:date="2023-05-29T11:43:00Z"/>
                <w:lang w:val="en-US"/>
              </w:rPr>
            </w:pPr>
          </w:p>
        </w:tc>
      </w:tr>
      <w:tr w:rsidR="004B7D8E" w:rsidRPr="00FE3C93" w14:paraId="7AFA36BB" w14:textId="77777777" w:rsidTr="002C294E">
        <w:trPr>
          <w:trHeight w:val="276"/>
        </w:trPr>
        <w:tc>
          <w:tcPr>
            <w:tcW w:w="1555" w:type="dxa"/>
          </w:tcPr>
          <w:p w14:paraId="09C90976" w14:textId="77777777" w:rsidR="004B7D8E" w:rsidRPr="00FE3C93" w:rsidRDefault="004B7D8E" w:rsidP="004B7D8E">
            <w:pPr>
              <w:jc w:val="both"/>
              <w:rPr>
                <w:lang w:val="en-US"/>
              </w:rPr>
            </w:pPr>
          </w:p>
        </w:tc>
        <w:tc>
          <w:tcPr>
            <w:tcW w:w="2268" w:type="dxa"/>
          </w:tcPr>
          <w:p w14:paraId="007CAB65" w14:textId="19A674FD" w:rsidR="004B7D8E" w:rsidRPr="00FE3C93" w:rsidRDefault="004B7D8E" w:rsidP="004B7D8E">
            <w:pPr>
              <w:jc w:val="both"/>
              <w:rPr>
                <w:lang w:val="en-US"/>
              </w:rPr>
            </w:pPr>
            <w:r>
              <w:t>ROC score</w:t>
            </w:r>
          </w:p>
        </w:tc>
        <w:tc>
          <w:tcPr>
            <w:tcW w:w="2551" w:type="dxa"/>
            <w:shd w:val="clear" w:color="auto" w:fill="FFFF00"/>
          </w:tcPr>
          <w:p w14:paraId="49C7E5A8" w14:textId="546D8FA7" w:rsidR="004B7D8E" w:rsidRPr="00FE3C93" w:rsidRDefault="004B7D8E" w:rsidP="004B7D8E">
            <w:pPr>
              <w:jc w:val="both"/>
              <w:rPr>
                <w:lang w:val="en-US"/>
              </w:rPr>
            </w:pPr>
            <w:r>
              <w:rPr>
                <w:lang w:val="en-US"/>
              </w:rPr>
              <w:t>0.68</w:t>
            </w:r>
          </w:p>
        </w:tc>
        <w:tc>
          <w:tcPr>
            <w:tcW w:w="2723" w:type="dxa"/>
            <w:shd w:val="clear" w:color="auto" w:fill="FFFF00"/>
          </w:tcPr>
          <w:p w14:paraId="14C23F11" w14:textId="77777777" w:rsidR="004B7D8E" w:rsidRPr="00FE3C93" w:rsidRDefault="004B7D8E" w:rsidP="004B7D8E">
            <w:pPr>
              <w:jc w:val="both"/>
              <w:rPr>
                <w:lang w:val="en-US"/>
              </w:rPr>
            </w:pPr>
          </w:p>
        </w:tc>
      </w:tr>
      <w:tr w:rsidR="004B7D8E" w:rsidRPr="00FE3C93" w14:paraId="740AC82C" w14:textId="77777777" w:rsidTr="002C294E">
        <w:trPr>
          <w:trHeight w:val="276"/>
        </w:trPr>
        <w:tc>
          <w:tcPr>
            <w:tcW w:w="1555" w:type="dxa"/>
          </w:tcPr>
          <w:p w14:paraId="771577BB" w14:textId="77777777" w:rsidR="004B7D8E" w:rsidRPr="00FE3C93" w:rsidRDefault="004B7D8E" w:rsidP="004B7D8E">
            <w:pPr>
              <w:jc w:val="both"/>
              <w:rPr>
                <w:lang w:val="en-US"/>
              </w:rPr>
            </w:pPr>
          </w:p>
        </w:tc>
        <w:tc>
          <w:tcPr>
            <w:tcW w:w="2268" w:type="dxa"/>
          </w:tcPr>
          <w:p w14:paraId="0D9F47C5" w14:textId="21E2E009" w:rsidR="004B7D8E" w:rsidRPr="00FE3C93" w:rsidRDefault="004B7D8E" w:rsidP="004B7D8E">
            <w:pPr>
              <w:jc w:val="both"/>
              <w:rPr>
                <w:lang w:val="en-US"/>
              </w:rPr>
            </w:pPr>
            <w:r>
              <w:t>Matrice de confusion</w:t>
            </w:r>
          </w:p>
        </w:tc>
        <w:tc>
          <w:tcPr>
            <w:tcW w:w="2551" w:type="dxa"/>
            <w:shd w:val="clear" w:color="auto" w:fill="FFFF00"/>
          </w:tcPr>
          <w:p w14:paraId="076A9400" w14:textId="0E0B9C2C" w:rsidR="004B7D8E" w:rsidRPr="00867D1A" w:rsidRDefault="004B7D8E" w:rsidP="004B7D8E">
            <w:pPr>
              <w:spacing w:after="0" w:line="240" w:lineRule="auto"/>
              <w:jc w:val="both"/>
              <w:rPr>
                <w:lang w:val="en-US"/>
              </w:rPr>
            </w:pPr>
            <w:r w:rsidRPr="00867D1A">
              <w:rPr>
                <w:lang w:val="en-US"/>
              </w:rPr>
              <w:t>[[</w:t>
            </w:r>
            <w:proofErr w:type="gramStart"/>
            <w:r w:rsidRPr="00867D1A">
              <w:rPr>
                <w:lang w:val="en-US"/>
              </w:rPr>
              <w:t xml:space="preserve">11976 </w:t>
            </w:r>
            <w:r>
              <w:rPr>
                <w:lang w:val="en-US"/>
              </w:rPr>
              <w:t>;</w:t>
            </w:r>
            <w:proofErr w:type="gramEnd"/>
            <w:r w:rsidRPr="00867D1A">
              <w:rPr>
                <w:lang w:val="en-US"/>
              </w:rPr>
              <w:t xml:space="preserve"> 264]</w:t>
            </w:r>
          </w:p>
          <w:p w14:paraId="329111FB" w14:textId="4D0A8A57" w:rsidR="004B7D8E" w:rsidRPr="00FE3C93" w:rsidRDefault="004B7D8E" w:rsidP="004B7D8E">
            <w:pPr>
              <w:jc w:val="both"/>
              <w:rPr>
                <w:lang w:val="en-US"/>
              </w:rPr>
            </w:pPr>
            <w:r w:rsidRPr="00867D1A">
              <w:rPr>
                <w:lang w:val="en-US"/>
              </w:rPr>
              <w:t xml:space="preserve"> [</w:t>
            </w:r>
            <w:proofErr w:type="gramStart"/>
            <w:r w:rsidRPr="00867D1A">
              <w:rPr>
                <w:lang w:val="en-US"/>
              </w:rPr>
              <w:t xml:space="preserve">1426 </w:t>
            </w:r>
            <w:r>
              <w:rPr>
                <w:lang w:val="en-US"/>
              </w:rPr>
              <w:t>;</w:t>
            </w:r>
            <w:proofErr w:type="gramEnd"/>
            <w:r w:rsidRPr="00867D1A">
              <w:rPr>
                <w:lang w:val="en-US"/>
              </w:rPr>
              <w:t xml:space="preserve">  876]]</w:t>
            </w:r>
          </w:p>
        </w:tc>
        <w:tc>
          <w:tcPr>
            <w:tcW w:w="2723" w:type="dxa"/>
            <w:shd w:val="clear" w:color="auto" w:fill="FFFF00"/>
          </w:tcPr>
          <w:p w14:paraId="026B939E" w14:textId="77777777" w:rsidR="004B7D8E" w:rsidRPr="00FE3C93" w:rsidRDefault="004B7D8E" w:rsidP="004B7D8E">
            <w:pPr>
              <w:jc w:val="both"/>
              <w:rPr>
                <w:lang w:val="en-US"/>
              </w:rPr>
            </w:pPr>
          </w:p>
        </w:tc>
      </w:tr>
      <w:tr w:rsidR="004B7D8E" w:rsidRPr="00867D1A" w14:paraId="49388B80" w14:textId="77777777" w:rsidTr="002C294E">
        <w:trPr>
          <w:trHeight w:val="276"/>
        </w:trPr>
        <w:tc>
          <w:tcPr>
            <w:tcW w:w="1555" w:type="dxa"/>
          </w:tcPr>
          <w:p w14:paraId="2A788EF9" w14:textId="77777777" w:rsidR="004B7D8E" w:rsidRPr="00FE3C93" w:rsidRDefault="004B7D8E" w:rsidP="004B7D8E">
            <w:pPr>
              <w:jc w:val="both"/>
              <w:rPr>
                <w:lang w:val="en-US"/>
              </w:rPr>
            </w:pPr>
            <w:commentRangeStart w:id="103"/>
          </w:p>
        </w:tc>
        <w:tc>
          <w:tcPr>
            <w:tcW w:w="2268" w:type="dxa"/>
          </w:tcPr>
          <w:p w14:paraId="6E11B3EE" w14:textId="17B96FBF" w:rsidR="004B7D8E" w:rsidRPr="00FE3C93" w:rsidRDefault="004B7D8E" w:rsidP="004B7D8E">
            <w:pPr>
              <w:jc w:val="both"/>
              <w:rPr>
                <w:lang w:val="en-US"/>
              </w:rPr>
            </w:pPr>
            <w:r>
              <w:t xml:space="preserve">Best </w:t>
            </w:r>
            <w:proofErr w:type="spellStart"/>
            <w:r>
              <w:t>parameters</w:t>
            </w:r>
            <w:proofErr w:type="spellEnd"/>
            <w:r>
              <w:rPr>
                <w:rStyle w:val="CommentReference"/>
              </w:rPr>
              <w:commentReference w:id="51"/>
            </w:r>
            <w:commentRangeEnd w:id="103"/>
            <w:r>
              <w:rPr>
                <w:rStyle w:val="CommentReference"/>
              </w:rPr>
              <w:commentReference w:id="52"/>
            </w:r>
            <w:r>
              <w:rPr>
                <w:rStyle w:val="CommentReference"/>
              </w:rPr>
              <w:commentReference w:id="103"/>
            </w:r>
          </w:p>
        </w:tc>
        <w:tc>
          <w:tcPr>
            <w:tcW w:w="2551" w:type="dxa"/>
            <w:shd w:val="clear" w:color="auto" w:fill="FFFF00"/>
          </w:tcPr>
          <w:p w14:paraId="3830AA9F" w14:textId="5426C801" w:rsidR="004B7D8E" w:rsidRPr="00FE3C93" w:rsidRDefault="004B7D8E" w:rsidP="004B7D8E">
            <w:pPr>
              <w:jc w:val="both"/>
              <w:rPr>
                <w:lang w:val="en-US"/>
              </w:rPr>
            </w:pPr>
            <w:r>
              <w:rPr>
                <w:lang w:val="en-US"/>
              </w:rPr>
              <w:t>{</w:t>
            </w:r>
            <w:proofErr w:type="spellStart"/>
            <w:r w:rsidRPr="00867D1A">
              <w:rPr>
                <w:lang w:val="en-US"/>
              </w:rPr>
              <w:t>class_weight</w:t>
            </w:r>
            <w:proofErr w:type="spellEnd"/>
            <w:r w:rsidRPr="00867D1A">
              <w:rPr>
                <w:lang w:val="en-US"/>
              </w:rPr>
              <w:t xml:space="preserve">= None, criterion = 'entropy', </w:t>
            </w:r>
            <w:proofErr w:type="spellStart"/>
            <w:r w:rsidRPr="00867D1A">
              <w:rPr>
                <w:lang w:val="en-US"/>
              </w:rPr>
              <w:t>n_estimators</w:t>
            </w:r>
            <w:proofErr w:type="spellEnd"/>
            <w:r w:rsidRPr="00867D1A">
              <w:rPr>
                <w:lang w:val="en-US"/>
              </w:rPr>
              <w:t xml:space="preserve"> = 1000</w:t>
            </w:r>
            <w:r>
              <w:rPr>
                <w:lang w:val="en-US"/>
              </w:rPr>
              <w:t>}</w:t>
            </w:r>
          </w:p>
        </w:tc>
        <w:tc>
          <w:tcPr>
            <w:tcW w:w="2723" w:type="dxa"/>
            <w:shd w:val="clear" w:color="auto" w:fill="FFFF00"/>
          </w:tcPr>
          <w:p w14:paraId="3E0E64A9" w14:textId="77777777" w:rsidR="004B7D8E" w:rsidRPr="00FE3C93" w:rsidRDefault="004B7D8E" w:rsidP="004B7D8E">
            <w:pPr>
              <w:jc w:val="both"/>
              <w:rPr>
                <w:lang w:val="en-US"/>
              </w:rPr>
            </w:pPr>
          </w:p>
        </w:tc>
      </w:tr>
      <w:commentRangeEnd w:id="52"/>
    </w:tbl>
    <w:p w14:paraId="1659DD42" w14:textId="77777777" w:rsidR="003C5E53" w:rsidRDefault="003C5E53" w:rsidP="007E23CF">
      <w:pPr>
        <w:jc w:val="both"/>
        <w:rPr>
          <w:lang w:val="en-US"/>
        </w:rPr>
      </w:pPr>
    </w:p>
    <w:p w14:paraId="62FCC3BB" w14:textId="54953323" w:rsidR="00133BA2" w:rsidRDefault="00D36ED4" w:rsidP="002C294E">
      <w:pPr>
        <w:jc w:val="both"/>
      </w:pPr>
      <w:r w:rsidRPr="002C294E">
        <w:t xml:space="preserve">Ce tableau </w:t>
      </w:r>
      <w:r w:rsidR="0068128F">
        <w:t xml:space="preserve">confirme </w:t>
      </w:r>
      <w:r w:rsidRPr="002C294E">
        <w:t xml:space="preserve">que le modèle de </w:t>
      </w:r>
      <w:proofErr w:type="spellStart"/>
      <w:r w:rsidRPr="002C294E">
        <w:t>Random</w:t>
      </w:r>
      <w:proofErr w:type="spellEnd"/>
      <w:r w:rsidRPr="002C294E">
        <w:t xml:space="preserve"> Forest demeure le plus précis dans la détermination de la pluie le lendemain, avec un score qui est plus intéressant.</w:t>
      </w:r>
      <w:r w:rsidR="0068128F">
        <w:t xml:space="preserve"> La figure suivante montre le détail des décisions qui sont prises lors de la création du modèle et de toutes les ramifications qui permettent de prédire la classe.</w:t>
      </w:r>
    </w:p>
    <w:p w14:paraId="5E69E122" w14:textId="11BB6D9F" w:rsidR="00560C3C" w:rsidRDefault="00560C3C" w:rsidP="00BE42DD">
      <w:pPr>
        <w:pStyle w:val="Heading3"/>
        <w:numPr>
          <w:ilvl w:val="1"/>
          <w:numId w:val="3"/>
        </w:numPr>
        <w:jc w:val="both"/>
      </w:pPr>
      <w:bookmarkStart w:id="104" w:name="_Toc136266675"/>
      <w:r>
        <w:lastRenderedPageBreak/>
        <w:t xml:space="preserve">Focale sur le </w:t>
      </w:r>
      <w:proofErr w:type="spellStart"/>
      <w:r>
        <w:t>Random</w:t>
      </w:r>
      <w:proofErr w:type="spellEnd"/>
      <w:r>
        <w:t xml:space="preserve"> Forest</w:t>
      </w:r>
      <w:bookmarkEnd w:id="104"/>
    </w:p>
    <w:p w14:paraId="1D506C33" w14:textId="77777777" w:rsidR="00143535" w:rsidRDefault="00143535" w:rsidP="00143535">
      <w:pPr>
        <w:keepNext/>
        <w:jc w:val="center"/>
      </w:pPr>
      <w:r>
        <w:rPr>
          <w:noProof/>
        </w:rPr>
        <w:drawing>
          <wp:inline distT="0" distB="0" distL="0" distR="0" wp14:anchorId="5EDF8406" wp14:editId="6792A6EC">
            <wp:extent cx="5943600" cy="5849620"/>
            <wp:effectExtent l="0" t="0" r="0" b="0"/>
            <wp:docPr id="191432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849620"/>
                    </a:xfrm>
                    <a:prstGeom prst="rect">
                      <a:avLst/>
                    </a:prstGeom>
                    <a:noFill/>
                    <a:ln>
                      <a:noFill/>
                    </a:ln>
                  </pic:spPr>
                </pic:pic>
              </a:graphicData>
            </a:graphic>
          </wp:inline>
        </w:drawing>
      </w:r>
    </w:p>
    <w:p w14:paraId="150D7604" w14:textId="030FBD9E" w:rsidR="00143535" w:rsidRDefault="00143535" w:rsidP="00143535">
      <w:pPr>
        <w:pStyle w:val="Caption"/>
        <w:jc w:val="center"/>
      </w:pPr>
      <w:r>
        <w:t xml:space="preserve">Figure </w:t>
      </w:r>
      <w:fldSimple w:instr=" SEQ Figure \* ARABIC ">
        <w:r w:rsidR="00075737">
          <w:rPr>
            <w:noProof/>
          </w:rPr>
          <w:t>21</w:t>
        </w:r>
      </w:fldSimple>
      <w:r>
        <w:t xml:space="preserve"> : Arbre de décision du </w:t>
      </w:r>
      <w:proofErr w:type="spellStart"/>
      <w:r>
        <w:t>Random</w:t>
      </w:r>
      <w:proofErr w:type="spellEnd"/>
      <w:r>
        <w:t xml:space="preserve"> Forest Classifier</w:t>
      </w:r>
    </w:p>
    <w:p w14:paraId="2904A31C" w14:textId="4EA5D4EA" w:rsidR="00143535" w:rsidRDefault="0009515D" w:rsidP="002C294E">
      <w:pPr>
        <w:jc w:val="both"/>
      </w:pPr>
      <w:r>
        <w:t>En utilisant un modèle avec moins de dimensions, on peut obtenir la figure suivante :</w:t>
      </w:r>
    </w:p>
    <w:p w14:paraId="2E2F7EEA" w14:textId="77777777" w:rsidR="00511E64" w:rsidRDefault="00511E64" w:rsidP="00511E64">
      <w:pPr>
        <w:keepNext/>
        <w:jc w:val="center"/>
      </w:pPr>
      <w:r>
        <w:rPr>
          <w:noProof/>
        </w:rPr>
        <w:lastRenderedPageBreak/>
        <w:drawing>
          <wp:inline distT="0" distB="0" distL="0" distR="0" wp14:anchorId="154E9FE9" wp14:editId="6406FDE3">
            <wp:extent cx="5943600" cy="5327073"/>
            <wp:effectExtent l="0" t="0" r="0" b="6985"/>
            <wp:docPr id="821781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9804"/>
                    <a:stretch/>
                  </pic:blipFill>
                  <pic:spPr bwMode="auto">
                    <a:xfrm>
                      <a:off x="0" y="0"/>
                      <a:ext cx="5943600" cy="5327073"/>
                    </a:xfrm>
                    <a:prstGeom prst="rect">
                      <a:avLst/>
                    </a:prstGeom>
                    <a:noFill/>
                    <a:ln>
                      <a:noFill/>
                    </a:ln>
                    <a:extLst>
                      <a:ext uri="{53640926-AAD7-44D8-BBD7-CCE9431645EC}">
                        <a14:shadowObscured xmlns:a14="http://schemas.microsoft.com/office/drawing/2010/main"/>
                      </a:ext>
                    </a:extLst>
                  </pic:spPr>
                </pic:pic>
              </a:graphicData>
            </a:graphic>
          </wp:inline>
        </w:drawing>
      </w:r>
    </w:p>
    <w:p w14:paraId="6F24A575" w14:textId="557189AD" w:rsidR="00511E64" w:rsidRDefault="00511E64" w:rsidP="00511E64">
      <w:pPr>
        <w:pStyle w:val="Caption"/>
        <w:jc w:val="center"/>
      </w:pPr>
      <w:r>
        <w:t xml:space="preserve">Figure </w:t>
      </w:r>
      <w:fldSimple w:instr=" SEQ Figure \* ARABIC ">
        <w:r w:rsidR="00075737">
          <w:rPr>
            <w:noProof/>
          </w:rPr>
          <w:t>22</w:t>
        </w:r>
      </w:fldSimple>
      <w:r>
        <w:t xml:space="preserve"> : </w:t>
      </w:r>
      <w:r w:rsidRPr="00511E64">
        <w:t xml:space="preserve">Arbre de décision pour un modèle (réduit) de </w:t>
      </w:r>
      <w:proofErr w:type="spellStart"/>
      <w:r w:rsidRPr="00511E64">
        <w:t>Random</w:t>
      </w:r>
      <w:proofErr w:type="spellEnd"/>
      <w:r w:rsidRPr="00511E64">
        <w:t xml:space="preserve"> Forest</w:t>
      </w:r>
    </w:p>
    <w:p w14:paraId="2B620C79" w14:textId="69339CDE" w:rsidR="00511E64" w:rsidRDefault="00511E64" w:rsidP="00511E64">
      <w:pPr>
        <w:jc w:val="both"/>
      </w:pPr>
      <w:r>
        <w:t xml:space="preserve">Il est possible d’interpréter un tel arbre en indiquant que la variable la plus importante du modèle est </w:t>
      </w:r>
      <w:r>
        <w:t>le sinus de la direction du vent à 9h</w:t>
      </w:r>
      <w:r>
        <w:t xml:space="preserve">, qui va déterminer en premier lieu la classification. En-dessous d’un score à </w:t>
      </w:r>
      <w:r>
        <w:t>0.54</w:t>
      </w:r>
      <w:r>
        <w:t xml:space="preserve">, le modèle classifie la donnée pour vérifier la couverture nuageuse à </w:t>
      </w:r>
      <w:r>
        <w:t>9</w:t>
      </w:r>
      <w:r>
        <w:t xml:space="preserve">h. </w:t>
      </w:r>
      <w:r>
        <w:t>Au fur et à mesure, le modèle choisit et</w:t>
      </w:r>
      <w:r>
        <w:t xml:space="preserve"> dirige vers d’autres variables</w:t>
      </w:r>
      <w:r>
        <w:t xml:space="preserve"> pour obtenir une classe finale</w:t>
      </w:r>
      <w:r>
        <w:t xml:space="preserve">. C’est bien la limite de la dimensionalité. </w:t>
      </w:r>
      <w:r>
        <w:t xml:space="preserve">C’est arbre correspond au choix de la première </w:t>
      </w:r>
      <w:commentRangeStart w:id="105"/>
      <w:r>
        <w:t>itération : la première classification.</w:t>
      </w:r>
      <w:commentRangeEnd w:id="105"/>
      <w:r w:rsidR="007B7F17">
        <w:rPr>
          <w:rStyle w:val="CommentReference"/>
        </w:rPr>
        <w:commentReference w:id="105"/>
      </w:r>
    </w:p>
    <w:p w14:paraId="31C30CA6" w14:textId="77777777" w:rsidR="00143535" w:rsidRDefault="00143535" w:rsidP="002C294E">
      <w:pPr>
        <w:jc w:val="both"/>
      </w:pPr>
    </w:p>
    <w:p w14:paraId="02CFCCC9" w14:textId="7BD1DFDE" w:rsidR="00560C3C" w:rsidRDefault="00F20FA0" w:rsidP="00560C3C">
      <w:pPr>
        <w:pStyle w:val="Heading3"/>
        <w:numPr>
          <w:ilvl w:val="1"/>
          <w:numId w:val="3"/>
        </w:numPr>
      </w:pPr>
      <w:bookmarkStart w:id="106" w:name="_Toc136266676"/>
      <w:r>
        <w:t>Optimisation Bayésienne</w:t>
      </w:r>
      <w:bookmarkEnd w:id="106"/>
    </w:p>
    <w:p w14:paraId="6E081B64" w14:textId="77777777" w:rsidR="00623AC8" w:rsidRPr="002C294E" w:rsidRDefault="00623AC8" w:rsidP="002C294E">
      <w:pPr>
        <w:jc w:val="both"/>
      </w:pPr>
    </w:p>
    <w:p w14:paraId="6B27BE67" w14:textId="4B33CF48" w:rsidR="00F931A9" w:rsidRPr="00026FAD" w:rsidRDefault="00D36ED4" w:rsidP="000C6BF8">
      <w:r w:rsidRPr="00026FAD">
        <w:t>Afin de comparer les optimisations, nous avons réalisé une optimisation bayésienne sur ce modèle.</w:t>
      </w:r>
    </w:p>
    <w:p w14:paraId="33A68D5A" w14:textId="5F32FBB9" w:rsidR="00F20FA0" w:rsidRPr="00026FAD" w:rsidRDefault="00026FAD" w:rsidP="000C6BF8">
      <w:r w:rsidRPr="00026FAD">
        <w:t>Le score d</w:t>
      </w:r>
      <w:r>
        <w:t>e</w:t>
      </w:r>
      <w:r w:rsidRPr="00026FAD">
        <w:t xml:space="preserve"> l’optimisation </w:t>
      </w:r>
      <w:r>
        <w:t>atteint 87%.</w:t>
      </w:r>
      <w:r w:rsidR="000C064A">
        <w:t xml:space="preserve"> Le meilleur score obtenu est de 88%.  </w:t>
      </w:r>
    </w:p>
    <w:p w14:paraId="7DD3BA7D" w14:textId="5C519FC1" w:rsidR="00F20FA0" w:rsidRDefault="00F20FA0" w:rsidP="00F20FA0">
      <w:pPr>
        <w:pStyle w:val="Heading3"/>
        <w:numPr>
          <w:ilvl w:val="1"/>
          <w:numId w:val="3"/>
        </w:numPr>
      </w:pPr>
      <w:bookmarkStart w:id="107" w:name="_Toc136266677"/>
      <w:proofErr w:type="spellStart"/>
      <w:r>
        <w:lastRenderedPageBreak/>
        <w:t>Lazy</w:t>
      </w:r>
      <w:proofErr w:type="spellEnd"/>
      <w:r>
        <w:t xml:space="preserve"> Classifier</w:t>
      </w:r>
      <w:bookmarkEnd w:id="107"/>
    </w:p>
    <w:p w14:paraId="543484B3" w14:textId="77777777" w:rsidR="00F20FA0" w:rsidRDefault="00F20FA0" w:rsidP="000C6BF8"/>
    <w:p w14:paraId="5F267C0E" w14:textId="63B5E58F" w:rsidR="00D36ED4" w:rsidRDefault="00CF17DA" w:rsidP="000C6BF8">
      <w:r w:rsidRPr="002C294E">
        <w:t xml:space="preserve">Nous avons également utilisé un </w:t>
      </w:r>
      <w:proofErr w:type="spellStart"/>
      <w:r w:rsidRPr="002C294E">
        <w:t>Lazyclassifier</w:t>
      </w:r>
      <w:proofErr w:type="spellEnd"/>
      <w:r w:rsidRPr="002C294E">
        <w:t xml:space="preserve"> afin de comparer les scores des différents modèles </w:t>
      </w:r>
      <w:r w:rsidR="001B4B52" w:rsidRPr="002C294E">
        <w:t xml:space="preserve">possibles utilisés en machine </w:t>
      </w:r>
      <w:proofErr w:type="spellStart"/>
      <w:r w:rsidR="001B4B52" w:rsidRPr="002C294E">
        <w:t>learning</w:t>
      </w:r>
      <w:proofErr w:type="spellEnd"/>
      <w:r w:rsidR="002C294E">
        <w:t xml:space="preserve"> : </w:t>
      </w:r>
    </w:p>
    <w:p w14:paraId="5EF346E3" w14:textId="77777777" w:rsidR="002C294E" w:rsidRDefault="002C294E" w:rsidP="002C294E">
      <w:pPr>
        <w:keepNext/>
        <w:jc w:val="center"/>
      </w:pPr>
      <w:r w:rsidRPr="002C294E">
        <w:rPr>
          <w:noProof/>
        </w:rPr>
        <w:drawing>
          <wp:inline distT="0" distB="0" distL="0" distR="0" wp14:anchorId="3A1A0336" wp14:editId="7177E54E">
            <wp:extent cx="5122416" cy="4466243"/>
            <wp:effectExtent l="0" t="0" r="2540" b="0"/>
            <wp:docPr id="505175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8341" cy="4471409"/>
                    </a:xfrm>
                    <a:prstGeom prst="rect">
                      <a:avLst/>
                    </a:prstGeom>
                    <a:noFill/>
                    <a:ln>
                      <a:noFill/>
                    </a:ln>
                  </pic:spPr>
                </pic:pic>
              </a:graphicData>
            </a:graphic>
          </wp:inline>
        </w:drawing>
      </w:r>
    </w:p>
    <w:p w14:paraId="57D6067A" w14:textId="4FACDE55" w:rsidR="002C294E" w:rsidRDefault="002C294E" w:rsidP="002C294E">
      <w:pPr>
        <w:pStyle w:val="Caption"/>
        <w:jc w:val="center"/>
      </w:pPr>
      <w:r>
        <w:t xml:space="preserve">Figure </w:t>
      </w:r>
      <w:fldSimple w:instr=" SEQ Figure \* ARABIC ">
        <w:r w:rsidR="00075737">
          <w:rPr>
            <w:noProof/>
          </w:rPr>
          <w:t>23</w:t>
        </w:r>
      </w:fldSimple>
      <w:r>
        <w:t> : Comparaison des scores (</w:t>
      </w:r>
      <w:proofErr w:type="spellStart"/>
      <w:r>
        <w:t>accuracy</w:t>
      </w:r>
      <w:proofErr w:type="spellEnd"/>
      <w:r>
        <w:t xml:space="preserve"> et F1) selon les différents modèles</w:t>
      </w:r>
    </w:p>
    <w:p w14:paraId="0BBD520D" w14:textId="7AD7A52C" w:rsidR="00623AC8" w:rsidRDefault="002C294E" w:rsidP="000C6BF8">
      <w:r>
        <w:t xml:space="preserve">En utilisant cette technique, il est possible d’observer que le </w:t>
      </w:r>
      <w:proofErr w:type="spellStart"/>
      <w:r>
        <w:t>XGBoost</w:t>
      </w:r>
      <w:proofErr w:type="spellEnd"/>
      <w:r>
        <w:t xml:space="preserve"> Classifier, le </w:t>
      </w:r>
      <w:commentRangeStart w:id="108"/>
      <w:proofErr w:type="spellStart"/>
      <w:r>
        <w:t>LGBMClassifier</w:t>
      </w:r>
      <w:commentRangeEnd w:id="108"/>
      <w:proofErr w:type="spellEnd"/>
      <w:r w:rsidR="00F20FA0">
        <w:rPr>
          <w:rStyle w:val="CommentReference"/>
        </w:rPr>
        <w:commentReference w:id="108"/>
      </w:r>
      <w:r>
        <w:t xml:space="preserve"> et le </w:t>
      </w:r>
      <w:proofErr w:type="spellStart"/>
      <w:r>
        <w:t>Random</w:t>
      </w:r>
      <w:proofErr w:type="spellEnd"/>
      <w:r>
        <w:t xml:space="preserve"> Forest Classifier sont les modèles avec les meilleurs scores </w:t>
      </w:r>
      <w:r w:rsidR="00623AC8">
        <w:t>(</w:t>
      </w:r>
      <w:proofErr w:type="spellStart"/>
      <w:r w:rsidR="00623AC8">
        <w:t>accuracy</w:t>
      </w:r>
      <w:proofErr w:type="spellEnd"/>
      <w:r w:rsidR="00623AC8">
        <w:t xml:space="preserve"> et F1)</w:t>
      </w:r>
      <w:r>
        <w:t>.</w:t>
      </w:r>
      <w:r w:rsidR="00623AC8">
        <w:t xml:space="preserve"> Nous conservons ces modèles pour la suite de notre exploration de modélisation.</w:t>
      </w:r>
    </w:p>
    <w:p w14:paraId="7A3B1F8F" w14:textId="77777777" w:rsidR="0043735E" w:rsidRDefault="0043735E" w:rsidP="000C6BF8"/>
    <w:p w14:paraId="6BD4D4E3" w14:textId="5155ECC7" w:rsidR="0043735E" w:rsidRDefault="0043735E" w:rsidP="00F20FA0">
      <w:pPr>
        <w:pStyle w:val="Heading3"/>
        <w:numPr>
          <w:ilvl w:val="1"/>
          <w:numId w:val="3"/>
        </w:numPr>
      </w:pPr>
      <w:bookmarkStart w:id="109" w:name="_Toc136266678"/>
      <w:r>
        <w:t>Conclusion de la section optimisation des modèles</w:t>
      </w:r>
      <w:bookmarkEnd w:id="109"/>
    </w:p>
    <w:p w14:paraId="536362B7" w14:textId="6F6C288A" w:rsidR="0043735E" w:rsidRDefault="0043735E" w:rsidP="000C6BF8"/>
    <w:p w14:paraId="20787734" w14:textId="352DD937" w:rsidR="0043735E" w:rsidRDefault="0043735E" w:rsidP="0043735E">
      <w:pPr>
        <w:jc w:val="both"/>
      </w:pPr>
      <w:r>
        <w:t xml:space="preserve">Les modèles spécifiés ici indiquent des scores relativement importants dans la définition de la classe 0 : les jours sans pluie. Nous notons toutefois une redondance dans le manque de fiabilité sur la prédiction de la classe 1 : les jours avec pluie. Il faut rappeler que ces modèles sont basés sur l’ensemble de l’Australie et créent un modèle de généralisation des données. Il existe donc des variabilités importantes et notamment dans le cas de la prédiction des jours de pluie. L’utilisation de modèles et techniques prenant </w:t>
      </w:r>
      <w:r>
        <w:lastRenderedPageBreak/>
        <w:t>en compte le déséquilibre de données et des méthodes algorithmiques plus poussées vont être explorées dans les sections suivantes.</w:t>
      </w:r>
    </w:p>
    <w:p w14:paraId="4A065153" w14:textId="01772F92" w:rsidR="00D36ED4" w:rsidRDefault="00D36ED4" w:rsidP="00F20FA0">
      <w:pPr>
        <w:pStyle w:val="Heading1"/>
        <w:numPr>
          <w:ilvl w:val="0"/>
          <w:numId w:val="3"/>
        </w:numPr>
      </w:pPr>
      <w:bookmarkStart w:id="110" w:name="_Toc136266679"/>
      <w:proofErr w:type="spellStart"/>
      <w:r>
        <w:t>Imbalanced</w:t>
      </w:r>
      <w:proofErr w:type="spellEnd"/>
      <w:r>
        <w:t xml:space="preserve"> data</w:t>
      </w:r>
      <w:bookmarkEnd w:id="110"/>
    </w:p>
    <w:p w14:paraId="4E5F5F95" w14:textId="5924D8D3" w:rsidR="00D36ED4" w:rsidRDefault="00D36ED4" w:rsidP="000C4BED">
      <w:pPr>
        <w:jc w:val="both"/>
      </w:pPr>
    </w:p>
    <w:p w14:paraId="717675A9" w14:textId="3F63CF4B" w:rsidR="00D36ED4" w:rsidRDefault="00D36ED4" w:rsidP="000C4BED">
      <w:pPr>
        <w:jc w:val="both"/>
      </w:pPr>
      <w:r>
        <w:t xml:space="preserve">L’utilisation d’un jeu de données déséquilibré créé un problème de taille pour la modélisation dans le sens où la prédiction de la classe minoritaire </w:t>
      </w:r>
      <w:r w:rsidR="00D500A7">
        <w:t xml:space="preserve">(ici, la classe 1 = pluie le lendemain) </w:t>
      </w:r>
      <w:r>
        <w:t xml:space="preserve">est difficilement </w:t>
      </w:r>
      <w:r w:rsidR="000C4BED">
        <w:t>prédite par les modèles. Plusieurs options de traitement des données permettent de passer outre et de rééquilibrer le jeu de données. Dans cette section, nous avons cherché à traiter les données de manière égale.</w:t>
      </w:r>
    </w:p>
    <w:p w14:paraId="372417DF" w14:textId="09F83FD5" w:rsidR="00575ECC" w:rsidRDefault="00575ECC" w:rsidP="000C4BED">
      <w:pPr>
        <w:jc w:val="both"/>
      </w:pPr>
      <w:r>
        <w:t>Il est à noter que dans ce cas, nous n’avons pas utilisé la métrique F1-weighted pour tenir compte de l’égalité des classes.</w:t>
      </w:r>
    </w:p>
    <w:p w14:paraId="24D587F9" w14:textId="77777777" w:rsidR="000C4BED" w:rsidRDefault="000C4BED" w:rsidP="00D36ED4"/>
    <w:p w14:paraId="15C2F7F5" w14:textId="7C009C42" w:rsidR="000C4BED" w:rsidRDefault="000C4BED" w:rsidP="00F20FA0">
      <w:pPr>
        <w:pStyle w:val="Heading3"/>
        <w:numPr>
          <w:ilvl w:val="1"/>
          <w:numId w:val="3"/>
        </w:numPr>
      </w:pPr>
      <w:bookmarkStart w:id="111" w:name="_Toc136266680"/>
      <w:r>
        <w:t>Traitement des données</w:t>
      </w:r>
      <w:bookmarkEnd w:id="111"/>
    </w:p>
    <w:p w14:paraId="2D3CBA3F" w14:textId="77777777" w:rsidR="000C4BED" w:rsidRDefault="000C4BED" w:rsidP="000C4BED"/>
    <w:p w14:paraId="711C1055" w14:textId="77E0ECE0" w:rsidR="008A7863" w:rsidRDefault="000C4BED" w:rsidP="00CF17DA">
      <w:pPr>
        <w:jc w:val="both"/>
      </w:pPr>
      <w:r>
        <w:t>Pour réaliser ce traitement, nous avons utilisé les</w:t>
      </w:r>
      <w:r w:rsidR="008A7863">
        <w:t xml:space="preserve"> méthodes d’</w:t>
      </w:r>
      <w:proofErr w:type="spellStart"/>
      <w:r w:rsidR="008A7863">
        <w:t>oversampling</w:t>
      </w:r>
      <w:proofErr w:type="spellEnd"/>
      <w:r w:rsidR="008A7863">
        <w:t> </w:t>
      </w:r>
      <w:r>
        <w:t>et</w:t>
      </w:r>
      <w:r w:rsidR="008A7863" w:rsidRPr="008A7863">
        <w:t xml:space="preserve"> </w:t>
      </w:r>
      <w:r w:rsidR="008A7863">
        <w:t>d’</w:t>
      </w:r>
      <w:proofErr w:type="spellStart"/>
      <w:r w:rsidR="008A7863">
        <w:t>undersampling</w:t>
      </w:r>
      <w:proofErr w:type="spellEnd"/>
      <w:r w:rsidR="00CF17DA">
        <w:t>. La première technique consiste à créer un jeu de données en simulant des données de la classe minoritaire jusqu’à atteindre un nombre égal d’observations entre la classe majoritaire et minoritaire (figure suivante).</w:t>
      </w:r>
    </w:p>
    <w:p w14:paraId="4D1618CA" w14:textId="77777777" w:rsidR="00CF17DA" w:rsidRDefault="008A7863" w:rsidP="00CF17DA">
      <w:pPr>
        <w:keepNext/>
        <w:jc w:val="center"/>
      </w:pPr>
      <w:r>
        <w:rPr>
          <w:noProof/>
        </w:rPr>
        <w:drawing>
          <wp:inline distT="0" distB="0" distL="0" distR="0" wp14:anchorId="59DDD4BD" wp14:editId="0F0C5140">
            <wp:extent cx="5347855" cy="2426532"/>
            <wp:effectExtent l="0" t="0" r="5715" b="0"/>
            <wp:docPr id="61365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333" cy="2434009"/>
                    </a:xfrm>
                    <a:prstGeom prst="rect">
                      <a:avLst/>
                    </a:prstGeom>
                    <a:noFill/>
                    <a:ln>
                      <a:noFill/>
                    </a:ln>
                  </pic:spPr>
                </pic:pic>
              </a:graphicData>
            </a:graphic>
          </wp:inline>
        </w:drawing>
      </w:r>
    </w:p>
    <w:p w14:paraId="2CBF57B0" w14:textId="71799146" w:rsidR="008A7863" w:rsidRPr="000C4BED" w:rsidRDefault="00CF17DA" w:rsidP="00CF17DA">
      <w:pPr>
        <w:pStyle w:val="Caption"/>
        <w:jc w:val="center"/>
      </w:pPr>
      <w:r>
        <w:t xml:space="preserve">Figure </w:t>
      </w:r>
      <w:fldSimple w:instr=" SEQ Figure \* ARABIC ">
        <w:r w:rsidR="00075737">
          <w:rPr>
            <w:noProof/>
          </w:rPr>
          <w:t>24</w:t>
        </w:r>
      </w:fldSimple>
      <w:r>
        <w:t> : Suréchantillonnage de la classe minoritaire</w:t>
      </w:r>
    </w:p>
    <w:p w14:paraId="79F35ABF" w14:textId="77152EB0" w:rsidR="00CD3FAE" w:rsidRDefault="00CF17DA" w:rsidP="00CF17DA">
      <w:pPr>
        <w:jc w:val="both"/>
      </w:pPr>
      <w:r>
        <w:t>La deuxième technique consiste à l’inverse. C’est-à-dire à une sélection aléatoire des données de la classe majoritaire pour faire correspondre le nombre d’observations à la classe minoritaire (figure suivante).</w:t>
      </w:r>
    </w:p>
    <w:p w14:paraId="49034F80" w14:textId="77777777" w:rsidR="00575ECC" w:rsidRDefault="00CF17DA" w:rsidP="00575ECC">
      <w:pPr>
        <w:keepNext/>
        <w:jc w:val="center"/>
      </w:pPr>
      <w:r>
        <w:rPr>
          <w:noProof/>
        </w:rPr>
        <w:lastRenderedPageBreak/>
        <w:drawing>
          <wp:inline distT="0" distB="0" distL="0" distR="0" wp14:anchorId="78FF871B" wp14:editId="73D89283">
            <wp:extent cx="5258615" cy="2386041"/>
            <wp:effectExtent l="0" t="0" r="0" b="0"/>
            <wp:docPr id="1781660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4334" cy="2397711"/>
                    </a:xfrm>
                    <a:prstGeom prst="rect">
                      <a:avLst/>
                    </a:prstGeom>
                    <a:noFill/>
                    <a:ln>
                      <a:noFill/>
                    </a:ln>
                  </pic:spPr>
                </pic:pic>
              </a:graphicData>
            </a:graphic>
          </wp:inline>
        </w:drawing>
      </w:r>
    </w:p>
    <w:p w14:paraId="37543489" w14:textId="2BB09E16" w:rsidR="00CD3FAE" w:rsidRDefault="00575ECC" w:rsidP="00575ECC">
      <w:pPr>
        <w:pStyle w:val="Caption"/>
        <w:jc w:val="center"/>
      </w:pPr>
      <w:r>
        <w:t xml:space="preserve">Figure </w:t>
      </w:r>
      <w:fldSimple w:instr=" SEQ Figure \* ARABIC ">
        <w:r w:rsidR="00075737">
          <w:rPr>
            <w:noProof/>
          </w:rPr>
          <w:t>25</w:t>
        </w:r>
      </w:fldSimple>
      <w:r>
        <w:t> : Sous-échantillonnage de la classe majoritaire</w:t>
      </w:r>
    </w:p>
    <w:p w14:paraId="528CE29C" w14:textId="40F61D65" w:rsidR="00BB24D6" w:rsidRDefault="00BB24D6" w:rsidP="00F20FA0">
      <w:pPr>
        <w:pStyle w:val="Heading3"/>
        <w:numPr>
          <w:ilvl w:val="1"/>
          <w:numId w:val="3"/>
        </w:numPr>
      </w:pPr>
      <w:bookmarkStart w:id="112" w:name="_Toc136266681"/>
      <w:r>
        <w:t>Analyse des données en suréchantillonnage</w:t>
      </w:r>
      <w:bookmarkEnd w:id="112"/>
    </w:p>
    <w:p w14:paraId="4B250CD6" w14:textId="77777777" w:rsidR="00A65925" w:rsidRDefault="00A65925" w:rsidP="00BB24D6">
      <w:pPr>
        <w:jc w:val="both"/>
      </w:pPr>
    </w:p>
    <w:p w14:paraId="70D2C12C" w14:textId="2D770C71" w:rsidR="00BB24D6" w:rsidRDefault="00BB24D6" w:rsidP="00BB24D6">
      <w:pPr>
        <w:jc w:val="both"/>
      </w:pPr>
      <w:r>
        <w:t>Pour tester les deux hypothèses, nous avons fait appel à une méthode de SVM.</w:t>
      </w:r>
    </w:p>
    <w:p w14:paraId="5BA90120" w14:textId="7D9D04EF" w:rsidR="00A65925" w:rsidRDefault="00575ECC" w:rsidP="00575ECC">
      <w:pPr>
        <w:jc w:val="both"/>
      </w:pPr>
      <w:r>
        <w:t>En suréchantillonnage, en</w:t>
      </w:r>
      <w:r w:rsidR="00BB24D6">
        <w:t xml:space="preserve"> analysant le rapport de classification, nous pouvons conclure que le modèle SVM entraîné sur les données d'entraînement déséquilibrées a une performance moyenne sur les données de test déséquilibrées.</w:t>
      </w:r>
      <w:r>
        <w:t xml:space="preserve"> </w:t>
      </w:r>
      <w:r w:rsidR="00BB24D6">
        <w:t>La métrique de rappel (</w:t>
      </w:r>
      <w:proofErr w:type="spellStart"/>
      <w:r w:rsidR="00BB24D6">
        <w:t>recall</w:t>
      </w:r>
      <w:proofErr w:type="spellEnd"/>
      <w:r w:rsidR="00BB24D6">
        <w:t xml:space="preserve">) est relativement élevée pour la classe minoritaire (classe 1), ce qui indique que le modèle est relativement bon </w:t>
      </w:r>
      <w:r>
        <w:t>pour</w:t>
      </w:r>
      <w:r w:rsidR="00BB24D6">
        <w:t xml:space="preserve"> identifier les vrais positifs</w:t>
      </w:r>
      <w:r>
        <w:t xml:space="preserve">. </w:t>
      </w:r>
      <w:r w:rsidR="00BB24D6">
        <w:t>Cependant, la précision (</w:t>
      </w:r>
      <w:proofErr w:type="spellStart"/>
      <w:r w:rsidR="00BB24D6">
        <w:t>precision</w:t>
      </w:r>
      <w:proofErr w:type="spellEnd"/>
      <w:r w:rsidR="00BB24D6">
        <w:t>) est relativement faible pour la même classe, ce qui signifie que le modèle peut également produire un grand nombre de faux positifs.</w:t>
      </w:r>
      <w:r>
        <w:t xml:space="preserve"> </w:t>
      </w:r>
      <w:r w:rsidR="00BB24D6">
        <w:t>La métrique F1-score est une mesure harmonique entre la précision et le rappel et est donc une mesure plus équilibrée de la performance globale du modèle.</w:t>
      </w:r>
      <w:r>
        <w:t xml:space="preserve"> </w:t>
      </w:r>
      <w:r w:rsidR="00BB24D6">
        <w:t>Le score F1 est d'environ 0,5 pour la classe 1 minoritaire, cela indique que le modèle peut être amélioré pour mieux l'identifier</w:t>
      </w:r>
      <w:r>
        <w:t>.</w:t>
      </w:r>
    </w:p>
    <w:p w14:paraId="69FE1B99" w14:textId="77777777" w:rsidR="00D500A7" w:rsidRPr="00BB24D6" w:rsidRDefault="00D500A7" w:rsidP="00575ECC">
      <w:pPr>
        <w:jc w:val="both"/>
      </w:pPr>
    </w:p>
    <w:p w14:paraId="2EB00756" w14:textId="1707C208" w:rsidR="00A65925" w:rsidRDefault="00A65925" w:rsidP="00F20FA0">
      <w:pPr>
        <w:pStyle w:val="Heading3"/>
        <w:numPr>
          <w:ilvl w:val="1"/>
          <w:numId w:val="3"/>
        </w:numPr>
      </w:pPr>
      <w:bookmarkStart w:id="113" w:name="_Toc136266682"/>
      <w:r>
        <w:t>Analyse des données en sous-échantillonnage</w:t>
      </w:r>
      <w:bookmarkEnd w:id="113"/>
    </w:p>
    <w:p w14:paraId="760C10FC" w14:textId="77777777" w:rsidR="00A65925" w:rsidRDefault="00A65925" w:rsidP="00A65925">
      <w:pPr>
        <w:jc w:val="both"/>
      </w:pPr>
    </w:p>
    <w:p w14:paraId="65180400" w14:textId="676A5A03" w:rsidR="00BA6230" w:rsidRDefault="00A65925" w:rsidP="00A65925">
      <w:pPr>
        <w:jc w:val="both"/>
      </w:pPr>
      <w:r>
        <w:t>Dans le cas du sous-échantillonnage, le modèle SVM a des performances relativement bonnes pour prédire la classe "0" (pas de pluie demain), mais des performances plus faibles pour prédire la classe "1" (pluie demain). Le modèle a correctement prédit la classe "0" pour la grande majorité des échantillons (9230 sur 12240, soit une précision de 0.93), mais il a eu plus de difficulté à prédire la classe "1" (seulement 1647 prédictions correctes sur 2302, soit une précision de 0.35). Le score F1 est d'environ 0,77 pour la classe 1 minoritaire, cela indique que le modèle est plus performant avec un sous-échantillonnage des données.</w:t>
      </w:r>
    </w:p>
    <w:p w14:paraId="076A4347" w14:textId="77777777" w:rsidR="00E3024C" w:rsidRDefault="00E3024C" w:rsidP="00A65925">
      <w:pPr>
        <w:jc w:val="both"/>
      </w:pPr>
      <w:r>
        <w:t>Cependant, ce modèle implique la perte d’observations et donc de données réelles par rapport à la classe majoritaire. En ce sens, nous avons cherché à obtenir de meilleurs résultats avec d’autres méthodes d’optimisation.</w:t>
      </w:r>
    </w:p>
    <w:p w14:paraId="51EF7E44" w14:textId="27338769" w:rsidR="00E3024C" w:rsidRDefault="00E3024C" w:rsidP="00F20FA0">
      <w:pPr>
        <w:pStyle w:val="Heading3"/>
        <w:numPr>
          <w:ilvl w:val="1"/>
          <w:numId w:val="3"/>
        </w:numPr>
      </w:pPr>
      <w:bookmarkStart w:id="114" w:name="_Toc136266683"/>
      <w:r>
        <w:lastRenderedPageBreak/>
        <w:t>Intégration de seuils de classification</w:t>
      </w:r>
      <w:bookmarkEnd w:id="114"/>
    </w:p>
    <w:p w14:paraId="2C5B9F00" w14:textId="77777777" w:rsidR="00E3024C" w:rsidRDefault="00E3024C" w:rsidP="00A65925">
      <w:pPr>
        <w:jc w:val="both"/>
      </w:pPr>
    </w:p>
    <w:p w14:paraId="70F00A14" w14:textId="45C585D8" w:rsidR="00A65925" w:rsidRDefault="00E3024C" w:rsidP="00A65925">
      <w:pPr>
        <w:jc w:val="both"/>
      </w:pPr>
      <w:r>
        <w:t xml:space="preserve">L’une des optimisations possibles est d’intégrer des seuils permettant de faciliter la classification. Ainsi, en reprenant un modèle SVM, il est possible d’indiquer un seuil au-delà duquel la classe 1 est identifiée. Pour un seuil établi à 0.40, nous obtenons </w:t>
      </w:r>
      <w:r w:rsidR="00F867B0">
        <w:t>les métriques suivantes :</w:t>
      </w:r>
    </w:p>
    <w:p w14:paraId="65BC33DF" w14:textId="77777777" w:rsidR="00F867B0" w:rsidRDefault="00F867B0" w:rsidP="00F867B0">
      <w:pPr>
        <w:keepNext/>
        <w:jc w:val="center"/>
      </w:pPr>
      <w:r>
        <w:rPr>
          <w:noProof/>
        </w:rPr>
        <w:drawing>
          <wp:inline distT="0" distB="0" distL="0" distR="0" wp14:anchorId="78694D9C" wp14:editId="0129C47B">
            <wp:extent cx="5396345" cy="1347357"/>
            <wp:effectExtent l="0" t="0" r="0" b="5715"/>
            <wp:docPr id="2064796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6069" name="Picture 2064796069"/>
                    <pic:cNvPicPr/>
                  </pic:nvPicPr>
                  <pic:blipFill>
                    <a:blip r:embed="rId38">
                      <a:extLst>
                        <a:ext uri="{28A0092B-C50C-407E-A947-70E740481C1C}">
                          <a14:useLocalDpi xmlns:a14="http://schemas.microsoft.com/office/drawing/2010/main" val="0"/>
                        </a:ext>
                      </a:extLst>
                    </a:blip>
                    <a:stretch>
                      <a:fillRect/>
                    </a:stretch>
                  </pic:blipFill>
                  <pic:spPr>
                    <a:xfrm>
                      <a:off x="0" y="0"/>
                      <a:ext cx="5425269" cy="1354579"/>
                    </a:xfrm>
                    <a:prstGeom prst="rect">
                      <a:avLst/>
                    </a:prstGeom>
                  </pic:spPr>
                </pic:pic>
              </a:graphicData>
            </a:graphic>
          </wp:inline>
        </w:drawing>
      </w:r>
    </w:p>
    <w:p w14:paraId="07084E48" w14:textId="3BB7899E" w:rsidR="00F867B0" w:rsidRDefault="00F867B0" w:rsidP="00F867B0">
      <w:pPr>
        <w:pStyle w:val="Caption"/>
        <w:jc w:val="center"/>
      </w:pPr>
      <w:r>
        <w:t xml:space="preserve">Figure </w:t>
      </w:r>
      <w:fldSimple w:instr=" SEQ Figure \* ARABIC ">
        <w:r w:rsidR="00075737">
          <w:rPr>
            <w:noProof/>
          </w:rPr>
          <w:t>26</w:t>
        </w:r>
      </w:fldSimple>
      <w:r>
        <w:t> : Différentes métriques obtenues avec un seuil de .40</w:t>
      </w:r>
    </w:p>
    <w:p w14:paraId="27F5FDB0" w14:textId="495073DD" w:rsidR="003D290D" w:rsidRDefault="00F867B0" w:rsidP="00F867B0">
      <w:pPr>
        <w:jc w:val="both"/>
      </w:pPr>
      <w:r>
        <w:t xml:space="preserve">Le rapport de classification montre que le modèle a une précision élevée pour la classe 0 (pas de pluie demain), mais une précision beaucoup plus faible pour la classe 1 (pluie demain). </w:t>
      </w:r>
      <w:r w:rsidRPr="00AD4FBF">
        <w:t xml:space="preserve">Le rappel </w:t>
      </w:r>
      <w:r w:rsidR="00AD4FBF">
        <w:t>avec un rappel plus important pour la classe 0 que la classe 1. L</w:t>
      </w:r>
      <w:r w:rsidRPr="00AD4FBF">
        <w:t>a spécificité est</w:t>
      </w:r>
      <w:r w:rsidR="00AD4FBF">
        <w:t xml:space="preserve"> à l’inverse meilleure</w:t>
      </w:r>
      <w:r w:rsidRPr="00AD4FBF">
        <w:t xml:space="preserve"> pour la classe 1. Le score F1 est plus élevé pour la classe 0 que pour la classe 1.</w:t>
      </w:r>
      <w:r>
        <w:t xml:space="preserve"> La moyenne géométrique et l'exactitude équilibrée sont similaires pour les deux classes et indiquent une performance globale moyenne du modèle. </w:t>
      </w:r>
      <w:r w:rsidR="00AD4FBF">
        <w:t>L’ensemble de ces résultats</w:t>
      </w:r>
      <w:r>
        <w:t xml:space="preserve"> suggère que le modèle a plus de difficulté à prédire les jours avec pluie que les jours sans pluie.</w:t>
      </w:r>
    </w:p>
    <w:p w14:paraId="0F2AD91F" w14:textId="0CBB7FBB" w:rsidR="00E822C9" w:rsidRDefault="00E822C9" w:rsidP="00F867B0">
      <w:pPr>
        <w:jc w:val="both"/>
      </w:pPr>
      <w:r>
        <w:t>Nous avons également cherché à connaitre l’évolution des métriques en fonction de la valeur du seuil :</w:t>
      </w:r>
    </w:p>
    <w:p w14:paraId="76460C70" w14:textId="77777777" w:rsidR="00E822C9" w:rsidRDefault="00E822C9" w:rsidP="00E822C9">
      <w:pPr>
        <w:keepNext/>
        <w:jc w:val="center"/>
      </w:pPr>
      <w:r>
        <w:rPr>
          <w:noProof/>
        </w:rPr>
        <w:drawing>
          <wp:inline distT="0" distB="0" distL="0" distR="0" wp14:anchorId="0149881F" wp14:editId="5911D251">
            <wp:extent cx="6193766" cy="2161201"/>
            <wp:effectExtent l="0" t="0" r="0" b="0"/>
            <wp:docPr id="103292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4472" cy="2164937"/>
                    </a:xfrm>
                    <a:prstGeom prst="rect">
                      <a:avLst/>
                    </a:prstGeom>
                    <a:noFill/>
                    <a:ln>
                      <a:noFill/>
                    </a:ln>
                  </pic:spPr>
                </pic:pic>
              </a:graphicData>
            </a:graphic>
          </wp:inline>
        </w:drawing>
      </w:r>
    </w:p>
    <w:p w14:paraId="31BC154B" w14:textId="06F20A1B" w:rsidR="00E822C9" w:rsidRDefault="00E822C9" w:rsidP="00E822C9">
      <w:pPr>
        <w:pStyle w:val="Caption"/>
        <w:jc w:val="center"/>
      </w:pPr>
      <w:r>
        <w:t xml:space="preserve">Figure </w:t>
      </w:r>
      <w:fldSimple w:instr=" SEQ Figure \* ARABIC ">
        <w:r w:rsidR="00075737">
          <w:rPr>
            <w:noProof/>
          </w:rPr>
          <w:t>27</w:t>
        </w:r>
      </w:fldSimple>
      <w:r>
        <w:t> : Effet de la valeur du seuil sur les métriques pour la classe 0 (gauche) et la classe 1 (droite)</w:t>
      </w:r>
    </w:p>
    <w:p w14:paraId="2742BB21" w14:textId="1BBFD90B" w:rsidR="00D500A7" w:rsidRDefault="00D500A7" w:rsidP="00D500A7">
      <w:pPr>
        <w:jc w:val="both"/>
      </w:pPr>
      <w:r>
        <w:t>En ce qui concerne les performances maximales atteintes pour la classe 1, la précision maximale est de 0,81, le rappel maximal est de 0,50 et le F1-score maximal est de 0,62. Ces valeurs montrent que le modèle a des difficultés à prédire la classe 1 (pluie le lendemain).</w:t>
      </w:r>
    </w:p>
    <w:p w14:paraId="68391118" w14:textId="2DB0117D" w:rsidR="00D500A7" w:rsidRDefault="00D500A7" w:rsidP="00D500A7">
      <w:pPr>
        <w:jc w:val="both"/>
      </w:pPr>
      <w:r>
        <w:t xml:space="preserve">En analysant les résultats pour la classe 1, on peut noter que la précision, le rappel et le F1-score augmentent tous avec la valeur du seuil jusqu'à un certain point, après quoi ils commencent à diminuer. </w:t>
      </w:r>
      <w:r>
        <w:lastRenderedPageBreak/>
        <w:t>Cela suggère qu'il existe un seuil optimal pour la classe 1 au-delà duquel le modèle commence à perdre en performances. Le rappel pour la classe 1 est assez faible, ce qui signifie que le modèle manque de nombreuses prédictions positives (la prédiction indique de la pluie et il pleut effectivement le lendemain).</w:t>
      </w:r>
    </w:p>
    <w:p w14:paraId="28FE07F2" w14:textId="4561D4C2" w:rsidR="00E822C9" w:rsidRDefault="00D500A7" w:rsidP="00D500A7">
      <w:r>
        <w:t>Cette conclusion nous a conduit à rechercher et à tester un autre modèle.</w:t>
      </w:r>
    </w:p>
    <w:p w14:paraId="35B7D649" w14:textId="60CACBDC" w:rsidR="00E822C9" w:rsidRDefault="00D500A7" w:rsidP="00F20FA0">
      <w:pPr>
        <w:pStyle w:val="Heading3"/>
        <w:numPr>
          <w:ilvl w:val="1"/>
          <w:numId w:val="3"/>
        </w:numPr>
      </w:pPr>
      <w:bookmarkStart w:id="115" w:name="_Toc136266684"/>
      <w:proofErr w:type="spellStart"/>
      <w:r>
        <w:t>Balanced</w:t>
      </w:r>
      <w:proofErr w:type="spellEnd"/>
      <w:r>
        <w:t xml:space="preserve"> </w:t>
      </w:r>
      <w:proofErr w:type="spellStart"/>
      <w:r>
        <w:t>Random</w:t>
      </w:r>
      <w:proofErr w:type="spellEnd"/>
      <w:r>
        <w:t xml:space="preserve"> Forest Classifier</w:t>
      </w:r>
      <w:bookmarkEnd w:id="115"/>
    </w:p>
    <w:p w14:paraId="795F6E64" w14:textId="77777777" w:rsidR="002F1A80" w:rsidRDefault="002F1A80" w:rsidP="00E822C9"/>
    <w:p w14:paraId="01BA06FD" w14:textId="2684A36D" w:rsidR="00D500A7" w:rsidRDefault="00E544FB" w:rsidP="00E822C9">
      <w:r>
        <w:t xml:space="preserve">L’objectif du </w:t>
      </w:r>
      <w:proofErr w:type="spellStart"/>
      <w:r>
        <w:t>Balanced</w:t>
      </w:r>
      <w:proofErr w:type="spellEnd"/>
      <w:r>
        <w:t xml:space="preserve"> </w:t>
      </w:r>
      <w:proofErr w:type="spellStart"/>
      <w:r>
        <w:t>Random</w:t>
      </w:r>
      <w:proofErr w:type="spellEnd"/>
      <w:r>
        <w:t xml:space="preserve"> Forest Classifier est de pouvoir intégrer la différence de poids entre les classes dans </w:t>
      </w:r>
      <w:r w:rsidR="00240150">
        <w:t>l’algorithme. En performant ce modèle</w:t>
      </w:r>
      <w:r w:rsidR="002F1A80">
        <w:t>, nous obtenons les résultats suivants :</w:t>
      </w:r>
    </w:p>
    <w:p w14:paraId="2041BB60" w14:textId="77777777" w:rsidR="00E544FB" w:rsidRDefault="00E544FB" w:rsidP="00E544FB">
      <w:pPr>
        <w:keepNext/>
        <w:jc w:val="center"/>
      </w:pPr>
      <w:r>
        <w:rPr>
          <w:noProof/>
        </w:rPr>
        <w:drawing>
          <wp:inline distT="0" distB="0" distL="0" distR="0" wp14:anchorId="1A4A9675" wp14:editId="1DE4C0D7">
            <wp:extent cx="5943600" cy="1556385"/>
            <wp:effectExtent l="0" t="0" r="0" b="5715"/>
            <wp:docPr id="1545840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40797" name="Picture 1545840797"/>
                    <pic:cNvPicPr/>
                  </pic:nvPicPr>
                  <pic:blipFill>
                    <a:blip r:embed="rId40">
                      <a:extLst>
                        <a:ext uri="{28A0092B-C50C-407E-A947-70E740481C1C}">
                          <a14:useLocalDpi xmlns:a14="http://schemas.microsoft.com/office/drawing/2010/main" val="0"/>
                        </a:ext>
                      </a:extLst>
                    </a:blip>
                    <a:stretch>
                      <a:fillRect/>
                    </a:stretch>
                  </pic:blipFill>
                  <pic:spPr>
                    <a:xfrm>
                      <a:off x="0" y="0"/>
                      <a:ext cx="5943600" cy="1556385"/>
                    </a:xfrm>
                    <a:prstGeom prst="rect">
                      <a:avLst/>
                    </a:prstGeom>
                  </pic:spPr>
                </pic:pic>
              </a:graphicData>
            </a:graphic>
          </wp:inline>
        </w:drawing>
      </w:r>
    </w:p>
    <w:p w14:paraId="34A8AB17" w14:textId="1E774727" w:rsidR="002F1A80" w:rsidRDefault="00E544FB" w:rsidP="00E544FB">
      <w:pPr>
        <w:pStyle w:val="Caption"/>
        <w:jc w:val="center"/>
      </w:pPr>
      <w:r>
        <w:t xml:space="preserve">Figure </w:t>
      </w:r>
      <w:fldSimple w:instr=" SEQ Figure \* ARABIC ">
        <w:r w:rsidR="00075737">
          <w:rPr>
            <w:noProof/>
          </w:rPr>
          <w:t>28</w:t>
        </w:r>
      </w:fldSimple>
      <w:r>
        <w:t xml:space="preserve"> : Différentes métriques en utilisant un </w:t>
      </w:r>
      <w:proofErr w:type="spellStart"/>
      <w:r>
        <w:t>Balanced</w:t>
      </w:r>
      <w:proofErr w:type="spellEnd"/>
      <w:r>
        <w:t xml:space="preserve"> </w:t>
      </w:r>
      <w:proofErr w:type="spellStart"/>
      <w:r>
        <w:t>Random</w:t>
      </w:r>
      <w:proofErr w:type="spellEnd"/>
      <w:r>
        <w:t xml:space="preserve"> Forest Classifier</w:t>
      </w:r>
    </w:p>
    <w:p w14:paraId="597F83D8" w14:textId="1A540F40" w:rsidR="00D500A7" w:rsidRDefault="00D500A7" w:rsidP="00D500A7">
      <w:pPr>
        <w:jc w:val="both"/>
      </w:pPr>
      <w:r>
        <w:t>En ce qui concerne les performances maximales atteintes pour la classe 1, la précision maximale est de 0,81, le rappel maximal est de 0,50 et le F1-score maximal est de 0,62. Ces valeurs montrent que le modèle a des difficultés à prédire la pluie le lendemain (</w:t>
      </w:r>
      <w:proofErr w:type="spellStart"/>
      <w:r>
        <w:t>raintomorrow</w:t>
      </w:r>
      <w:proofErr w:type="spellEnd"/>
      <w:r>
        <w:t>). D'après la matrice de confusion, le modèle a prédit correctement 9735 observations de la classe 0 (pas de pluie demain) et 1845 observations de la classe 1 (pluie demain), tandis que 2505 observations de la classe 1 ont été mal classées en classe 0 et 457 observations de la classe 0 ont été mal classées en classe 1.</w:t>
      </w:r>
    </w:p>
    <w:p w14:paraId="5A5F70B1" w14:textId="77777777" w:rsidR="00D500A7" w:rsidRDefault="00D500A7" w:rsidP="00D500A7">
      <w:pPr>
        <w:jc w:val="both"/>
      </w:pPr>
      <w:r>
        <w:t>Le rapport de classification déséquilibré montre que le modèle a une précision élevée pour la classe 0 (96%) et une précision faible pour la classe 1 (42%). Cela signifie que le modèle est très précis pour prédire les observations de la classe 0, mais qu'il a tendance à faire plus d'erreurs pour prédire les observations de la classe 1. Le rappel est élevé pour la classe 1 (80%), ce qui indique que le modèle a identifié la plupart des observations de la classe 1, mais le rappel est faible pour la classe 0 (80%), ce qui indique que le modèle a manqué certaines observations de la classe 0. Le score F1 est de 0,55 pour la classe 1, ce qui signifie que le modèle a un compromis entre la précision et le rappel pour cette classe.</w:t>
      </w:r>
    </w:p>
    <w:p w14:paraId="1A7324D3" w14:textId="77777777" w:rsidR="00D500A7" w:rsidRDefault="00D500A7" w:rsidP="00D500A7"/>
    <w:p w14:paraId="5E3DE60C" w14:textId="54B3EB33" w:rsidR="00D500A7" w:rsidRDefault="00D500A7" w:rsidP="00623AC8">
      <w:pPr>
        <w:jc w:val="both"/>
      </w:pPr>
      <w:r>
        <w:t xml:space="preserve">En </w:t>
      </w:r>
      <w:r w:rsidR="007A3685">
        <w:t>conclusion</w:t>
      </w:r>
      <w:r>
        <w:t xml:space="preserve">, le modèle </w:t>
      </w:r>
      <w:proofErr w:type="spellStart"/>
      <w:r>
        <w:t>Balanced</w:t>
      </w:r>
      <w:proofErr w:type="spellEnd"/>
      <w:r w:rsidR="002F1A80">
        <w:t xml:space="preserve"> </w:t>
      </w:r>
      <w:proofErr w:type="spellStart"/>
      <w:r>
        <w:t>Random</w:t>
      </w:r>
      <w:proofErr w:type="spellEnd"/>
      <w:r w:rsidR="002F1A80">
        <w:t xml:space="preserve"> </w:t>
      </w:r>
      <w:r>
        <w:t>Forest</w:t>
      </w:r>
      <w:r w:rsidR="002F1A80">
        <w:t xml:space="preserve"> </w:t>
      </w:r>
      <w:r>
        <w:t>Classifier semble mieux perform</w:t>
      </w:r>
      <w:r w:rsidR="002F1A80">
        <w:t>er</w:t>
      </w:r>
      <w:r>
        <w:t xml:space="preserve"> que le modèle SVM dans la prédiction de la classe déséquilibrée. Cependant, le modèle a encore besoin d'être amélioré pour être plus performant pour la classe 1.</w:t>
      </w:r>
    </w:p>
    <w:p w14:paraId="1D7FE9AF" w14:textId="7DB3E339" w:rsidR="0043735E" w:rsidRDefault="0043735E" w:rsidP="00F20FA0">
      <w:pPr>
        <w:pStyle w:val="Heading3"/>
        <w:numPr>
          <w:ilvl w:val="1"/>
          <w:numId w:val="3"/>
        </w:numPr>
      </w:pPr>
      <w:bookmarkStart w:id="116" w:name="_Toc136266685"/>
      <w:r>
        <w:t>Conclusion de la section</w:t>
      </w:r>
      <w:r w:rsidR="009C708C">
        <w:t xml:space="preserve"> </w:t>
      </w:r>
      <w:proofErr w:type="spellStart"/>
      <w:r w:rsidR="009C708C">
        <w:t>imbalanced</w:t>
      </w:r>
      <w:proofErr w:type="spellEnd"/>
      <w:r w:rsidR="009C708C">
        <w:t xml:space="preserve"> data</w:t>
      </w:r>
      <w:bookmarkEnd w:id="116"/>
    </w:p>
    <w:p w14:paraId="7D4D6746" w14:textId="77777777" w:rsidR="0043735E" w:rsidRDefault="0043735E" w:rsidP="00623AC8">
      <w:pPr>
        <w:jc w:val="both"/>
      </w:pPr>
    </w:p>
    <w:p w14:paraId="3984138D" w14:textId="2FB38920" w:rsidR="0043735E" w:rsidRDefault="0043735E" w:rsidP="0043735E">
      <w:pPr>
        <w:jc w:val="both"/>
      </w:pPr>
      <w:r>
        <w:t>En analysant les différentes approches, nous pouvons conclure les points suivants :</w:t>
      </w:r>
    </w:p>
    <w:p w14:paraId="56CB4F5C" w14:textId="4404C137" w:rsidR="0043735E" w:rsidRDefault="0043735E" w:rsidP="0043735E">
      <w:pPr>
        <w:jc w:val="both"/>
      </w:pPr>
      <w:r>
        <w:lastRenderedPageBreak/>
        <w:t>En utilisant un jeu de données déséquilibré avec un modèle SVM, nous avons obtenu des performances moyennes sur les données de test déséquilibrées. Bien que le rappel pour la classe minoritaire fût relativement élevé, la précision était relativement faible, indiquant que le modèle pouvait produire un grand nombre de faux positifs. Cela montre l'importance d'utiliser des techniques de sur-échantillonnage et de sous-échantillonnage pour équilibrer les classes du jeu de données.</w:t>
      </w:r>
    </w:p>
    <w:p w14:paraId="16C7C714" w14:textId="77777777" w:rsidR="0043735E" w:rsidRDefault="0043735E" w:rsidP="0043735E">
      <w:pPr>
        <w:jc w:val="both"/>
      </w:pPr>
      <w:r>
        <w:t xml:space="preserve">En utilisant la méthode de sur-échantillonnage aléatoire avec </w:t>
      </w:r>
      <w:proofErr w:type="spellStart"/>
      <w:proofErr w:type="gramStart"/>
      <w:r>
        <w:t>RandomOverSampler</w:t>
      </w:r>
      <w:proofErr w:type="spellEnd"/>
      <w:r>
        <w:t>(</w:t>
      </w:r>
      <w:proofErr w:type="gramEnd"/>
      <w:r>
        <w:t xml:space="preserve">), nous avons équilibré les classes et entraîné un modèle SVM avec des performances un peu améliorées. Le modèle a réussi à prédire la classe minoritaire avec une précision et </w:t>
      </w:r>
      <w:proofErr w:type="gramStart"/>
      <w:r>
        <w:t>un rappel plus raisonnables</w:t>
      </w:r>
      <w:proofErr w:type="gramEnd"/>
      <w:r>
        <w:t>, avec un score F1 amélioré.</w:t>
      </w:r>
    </w:p>
    <w:p w14:paraId="1D209E6F" w14:textId="77777777" w:rsidR="0043735E" w:rsidRDefault="0043735E" w:rsidP="0043735E">
      <w:pPr>
        <w:jc w:val="both"/>
      </w:pPr>
      <w:r>
        <w:t xml:space="preserve">Cependant, en utilisant la méthode de sous-échantillonnage aléatoire avec </w:t>
      </w:r>
      <w:proofErr w:type="spellStart"/>
      <w:proofErr w:type="gramStart"/>
      <w:r>
        <w:t>RandomUnderSampler</w:t>
      </w:r>
      <w:proofErr w:type="spellEnd"/>
      <w:r>
        <w:t>(</w:t>
      </w:r>
      <w:proofErr w:type="gramEnd"/>
      <w:r>
        <w:t>), le modèle SVM a montré des performances relativement similaires à celles du modèle déséquilibré. Bien que le rappel pour la classe minoritaire ait été relativement élevé, la précision était relativement faible, indiquant que le modèle pouvait produire un grand nombre de faux positifs.</w:t>
      </w:r>
    </w:p>
    <w:p w14:paraId="24269F7C" w14:textId="65ACAC8D" w:rsidR="0043735E" w:rsidRDefault="0043735E" w:rsidP="0043735E">
      <w:pPr>
        <w:jc w:val="both"/>
      </w:pPr>
      <w:r>
        <w:t xml:space="preserve">On rappelle, comme indiqué précédemment que le modèle </w:t>
      </w:r>
      <w:proofErr w:type="spellStart"/>
      <w:r>
        <w:t>BalancedRandomForestClassifier</w:t>
      </w:r>
      <w:proofErr w:type="spellEnd"/>
      <w:r>
        <w:t xml:space="preserve"> semble mieux performer que le modèle SVM dans la prédiction de la classe déséquilibrée.</w:t>
      </w:r>
    </w:p>
    <w:p w14:paraId="2256B4AC" w14:textId="608B5CEE" w:rsidR="0043735E" w:rsidRDefault="0043735E" w:rsidP="0043735E">
      <w:pPr>
        <w:jc w:val="both"/>
      </w:pPr>
      <w:r>
        <w:t>Il existe donc plusieurs méthodes pour améliorer la performance de prédiction de la classe minoritaire tout en sacrifiant potentiellement la performance globale du modèle. Cette approche peut être appliquée à divers cas d'utilisation de prévisions météo. Cela pourrait être utile pour planifier des activités en plein air ou pour prendre des décisions liées aux opérations agricoles ou industrielles, par exemple.</w:t>
      </w:r>
    </w:p>
    <w:p w14:paraId="25375CCF" w14:textId="1422FDBD" w:rsidR="0043735E" w:rsidRPr="00E822C9" w:rsidRDefault="0043735E" w:rsidP="0043735E">
      <w:pPr>
        <w:jc w:val="both"/>
      </w:pPr>
      <w:r>
        <w:t>Cependant, les modèles utilisés ici ont encore besoin d'être améliorés pour être plus performants dans la prédiction de la classe 1. C'est ce que nous proposons dans les sections suivantes.</w:t>
      </w:r>
    </w:p>
    <w:p w14:paraId="3828D324" w14:textId="3AF2DBF6" w:rsidR="003D290D" w:rsidRDefault="003D290D"/>
    <w:p w14:paraId="5EDAA309" w14:textId="526B4CAA" w:rsidR="009C708C" w:rsidRPr="009C708C" w:rsidRDefault="009C708C" w:rsidP="00F20FA0">
      <w:pPr>
        <w:pStyle w:val="Heading1"/>
        <w:numPr>
          <w:ilvl w:val="0"/>
          <w:numId w:val="3"/>
        </w:numPr>
        <w:rPr>
          <w:lang w:val="en-US"/>
        </w:rPr>
      </w:pPr>
      <w:bookmarkStart w:id="117" w:name="_Toc136266686"/>
      <w:r w:rsidRPr="009C708C">
        <w:rPr>
          <w:lang w:val="en-US"/>
        </w:rPr>
        <w:t xml:space="preserve">Advanced Modeling Techniques </w:t>
      </w:r>
      <w:proofErr w:type="spellStart"/>
      <w:r w:rsidRPr="009C708C">
        <w:rPr>
          <w:lang w:val="en-US"/>
        </w:rPr>
        <w:t>XGBoost</w:t>
      </w:r>
      <w:proofErr w:type="spellEnd"/>
      <w:r w:rsidRPr="009C708C">
        <w:rPr>
          <w:lang w:val="en-US"/>
        </w:rPr>
        <w:t xml:space="preserve"> and </w:t>
      </w:r>
      <w:proofErr w:type="spellStart"/>
      <w:r w:rsidRPr="009C708C">
        <w:rPr>
          <w:lang w:val="en-US"/>
        </w:rPr>
        <w:t>Keras</w:t>
      </w:r>
      <w:bookmarkEnd w:id="117"/>
      <w:proofErr w:type="spellEnd"/>
    </w:p>
    <w:p w14:paraId="15364AA7" w14:textId="77777777" w:rsidR="009C708C" w:rsidRDefault="009C708C">
      <w:pPr>
        <w:rPr>
          <w:lang w:val="en-US"/>
        </w:rPr>
      </w:pPr>
    </w:p>
    <w:p w14:paraId="0105A866" w14:textId="2D905690" w:rsidR="009C708C" w:rsidRDefault="009C708C" w:rsidP="009C708C">
      <w:pPr>
        <w:jc w:val="both"/>
      </w:pPr>
      <w:r w:rsidRPr="009C708C">
        <w:t>Les conclusions des sections p</w:t>
      </w:r>
      <w:r>
        <w:t>récédentes nous invitent à explorer des modèles plus complexes pour prédire la classe 1 : les jours avec pluie le lendemain.</w:t>
      </w:r>
    </w:p>
    <w:p w14:paraId="157CE81A" w14:textId="529259AD" w:rsidR="00E976F6" w:rsidRDefault="00E976F6" w:rsidP="00F20FA0">
      <w:pPr>
        <w:pStyle w:val="Heading3"/>
        <w:numPr>
          <w:ilvl w:val="1"/>
          <w:numId w:val="3"/>
        </w:numPr>
      </w:pPr>
      <w:bookmarkStart w:id="118" w:name="_Toc136266687"/>
      <w:r>
        <w:t xml:space="preserve">Modélisation de réseau de neurones avec </w:t>
      </w:r>
      <w:proofErr w:type="spellStart"/>
      <w:r>
        <w:t>Keras</w:t>
      </w:r>
      <w:bookmarkEnd w:id="118"/>
      <w:proofErr w:type="spellEnd"/>
    </w:p>
    <w:p w14:paraId="1466B7D1" w14:textId="77777777" w:rsidR="00E976F6" w:rsidRDefault="00E976F6" w:rsidP="003224E9">
      <w:pPr>
        <w:jc w:val="both"/>
      </w:pPr>
    </w:p>
    <w:p w14:paraId="11D15051" w14:textId="73E0DC0C" w:rsidR="009C708C" w:rsidRDefault="009C708C" w:rsidP="003224E9">
      <w:pPr>
        <w:jc w:val="both"/>
      </w:pPr>
      <w:r>
        <w:t xml:space="preserve">Dans un premier modèle, nous </w:t>
      </w:r>
      <w:r w:rsidR="003224E9">
        <w:t xml:space="preserve">utilisons un modèle de réseau de neurones à l’aide de </w:t>
      </w:r>
      <w:proofErr w:type="spellStart"/>
      <w:r w:rsidR="003224E9">
        <w:t>Keras</w:t>
      </w:r>
      <w:proofErr w:type="spellEnd"/>
      <w:r w:rsidR="003224E9">
        <w:t>.</w:t>
      </w:r>
      <w:r w:rsidR="003224E9" w:rsidRPr="003224E9">
        <w:t xml:space="preserve"> </w:t>
      </w:r>
      <w:r w:rsidR="003224E9">
        <w:t>Le modèle est de type séquentiel et contient plusieurs couches denses (</w:t>
      </w:r>
      <w:proofErr w:type="spellStart"/>
      <w:r w:rsidR="003224E9">
        <w:t>Fully</w:t>
      </w:r>
      <w:proofErr w:type="spellEnd"/>
      <w:r w:rsidR="003224E9">
        <w:t xml:space="preserve"> </w:t>
      </w:r>
      <w:proofErr w:type="spellStart"/>
      <w:r w:rsidR="003224E9">
        <w:t>Connected</w:t>
      </w:r>
      <w:proofErr w:type="spellEnd"/>
      <w:r w:rsidR="003224E9">
        <w:t xml:space="preserve">) avec des fonctions d'activation </w:t>
      </w:r>
      <w:proofErr w:type="spellStart"/>
      <w:r w:rsidR="003224E9">
        <w:t>ReLU</w:t>
      </w:r>
      <w:proofErr w:type="spellEnd"/>
      <w:r w:rsidR="003224E9">
        <w:t xml:space="preserve"> et des couches Dropout pour la régularisation. La couche de sortie utilise une activation sigmoïde pour la classification binaire. La compilation du modèle définit l'optimiseur, la fonction de perte et les métriques d'évaluation. L'optimiseur Adam est utilisé avec un taux d'apprentissage de 0.001. La fonction de perte est "</w:t>
      </w:r>
      <w:proofErr w:type="spellStart"/>
      <w:r w:rsidR="003224E9">
        <w:t>binary_crossentropy</w:t>
      </w:r>
      <w:proofErr w:type="spellEnd"/>
      <w:r w:rsidR="003224E9">
        <w:t>", adaptée à la classification binaire, et la métrique d'évaluation est l'</w:t>
      </w:r>
      <w:proofErr w:type="spellStart"/>
      <w:r w:rsidR="003224E9">
        <w:t>accuracy</w:t>
      </w:r>
      <w:proofErr w:type="spellEnd"/>
      <w:r w:rsidR="003224E9">
        <w:t xml:space="preserve"> (précision).</w:t>
      </w:r>
    </w:p>
    <w:p w14:paraId="68D07D92" w14:textId="3AC3E2F0" w:rsidR="00F83AEE" w:rsidRDefault="00F83AEE" w:rsidP="003224E9">
      <w:pPr>
        <w:jc w:val="both"/>
      </w:pPr>
      <w:r>
        <w:t xml:space="preserve">Nous avons choisi 100 </w:t>
      </w:r>
      <w:proofErr w:type="spellStart"/>
      <w:r>
        <w:t>epochs</w:t>
      </w:r>
      <w:proofErr w:type="spellEnd"/>
      <w:r>
        <w:t xml:space="preserve">. Nous obtenons un </w:t>
      </w:r>
      <w:r w:rsidR="0084778F">
        <w:t>score d’</w:t>
      </w:r>
      <w:proofErr w:type="spellStart"/>
      <w:r w:rsidR="0084778F">
        <w:t>accuracy</w:t>
      </w:r>
      <w:proofErr w:type="spellEnd"/>
      <w:r w:rsidR="0084778F">
        <w:t xml:space="preserve"> de 8</w:t>
      </w:r>
      <w:r w:rsidR="00E976F6">
        <w:t>4</w:t>
      </w:r>
      <w:r w:rsidR="0084778F">
        <w:t>%, ce qui n’est pas meilleur que les autres modèles plus simples. La fonction de perte est de 0.</w:t>
      </w:r>
      <w:r w:rsidR="00E976F6">
        <w:t>44</w:t>
      </w:r>
      <w:r w:rsidR="0084778F">
        <w:t>. La validation de l’</w:t>
      </w:r>
      <w:proofErr w:type="spellStart"/>
      <w:r w:rsidR="0084778F">
        <w:t>accuracy</w:t>
      </w:r>
      <w:proofErr w:type="spellEnd"/>
      <w:r w:rsidR="0084778F">
        <w:t xml:space="preserve"> suit la même </w:t>
      </w:r>
      <w:r w:rsidR="0084778F">
        <w:lastRenderedPageBreak/>
        <w:t xml:space="preserve">courbe </w:t>
      </w:r>
      <w:r w:rsidR="00802F09">
        <w:t>que celle de l’</w:t>
      </w:r>
      <w:proofErr w:type="spellStart"/>
      <w:r w:rsidR="00802F09">
        <w:t>accuracy</w:t>
      </w:r>
      <w:proofErr w:type="spellEnd"/>
      <w:r w:rsidR="00802F09">
        <w:t xml:space="preserve">, </w:t>
      </w:r>
      <w:r w:rsidR="0084778F">
        <w:t>ce qui indique que notre</w:t>
      </w:r>
      <w:r w:rsidR="00802F09">
        <w:t xml:space="preserve"> modèle ne fait pas de surapprentissage.</w:t>
      </w:r>
      <w:r w:rsidR="00E976F6">
        <w:t xml:space="preserve"> Ce modèle est en réalité décevant dans le sens où malgré la complexité du modèle, il ne parvient pas à obtenir un score tangiblement supérieur à celui du modèle simple de régression logistique.</w:t>
      </w:r>
    </w:p>
    <w:p w14:paraId="79F30BC1" w14:textId="509B9EBD" w:rsidR="00DC1B2B" w:rsidRDefault="00DC1B2B" w:rsidP="003224E9">
      <w:pPr>
        <w:jc w:val="both"/>
      </w:pPr>
      <w:r>
        <w:t>La matrice de confusion de ce modèle est la suivante :</w:t>
      </w:r>
    </w:p>
    <w:p w14:paraId="58BEA0EA" w14:textId="77777777" w:rsidR="00DC1B2B" w:rsidRDefault="00DC1B2B" w:rsidP="00DC1B2B">
      <w:pPr>
        <w:keepNext/>
        <w:jc w:val="center"/>
      </w:pPr>
      <w:r>
        <w:rPr>
          <w:noProof/>
        </w:rPr>
        <w:drawing>
          <wp:inline distT="0" distB="0" distL="0" distR="0" wp14:anchorId="4CEE169B" wp14:editId="4DF97298">
            <wp:extent cx="3901146" cy="3122584"/>
            <wp:effectExtent l="0" t="0" r="4445" b="1905"/>
            <wp:docPr id="14219823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1478" cy="3130854"/>
                    </a:xfrm>
                    <a:prstGeom prst="rect">
                      <a:avLst/>
                    </a:prstGeom>
                    <a:noFill/>
                    <a:ln>
                      <a:noFill/>
                    </a:ln>
                  </pic:spPr>
                </pic:pic>
              </a:graphicData>
            </a:graphic>
          </wp:inline>
        </w:drawing>
      </w:r>
    </w:p>
    <w:p w14:paraId="260F4D59" w14:textId="34F7809F" w:rsidR="00DC1B2B" w:rsidRDefault="00DC1B2B" w:rsidP="00DC1B2B">
      <w:pPr>
        <w:pStyle w:val="Caption"/>
        <w:jc w:val="center"/>
      </w:pPr>
      <w:r>
        <w:t xml:space="preserve">Figure </w:t>
      </w:r>
      <w:fldSimple w:instr=" SEQ Figure \* ARABIC ">
        <w:r w:rsidR="00075737">
          <w:rPr>
            <w:noProof/>
          </w:rPr>
          <w:t>29</w:t>
        </w:r>
      </w:fldSimple>
      <w:r>
        <w:t xml:space="preserve"> : </w:t>
      </w:r>
      <w:r>
        <w:t>Matrice de confusion du modèle de réseau de neurones</w:t>
      </w:r>
    </w:p>
    <w:p w14:paraId="2E846C15" w14:textId="058B7FBA" w:rsidR="00DC1B2B" w:rsidRPr="00DC1B2B" w:rsidRDefault="00DC1B2B" w:rsidP="00DC1B2B">
      <w:pPr>
        <w:jc w:val="both"/>
      </w:pPr>
      <w:r>
        <w:t xml:space="preserve">Comme on peut le voir sur la figure précédente, le modèle n’arrive pas à prédire la classe 1 (pluie le lendemain). Il prédit seulement 62 jours de pluie au total, avec 2246 </w:t>
      </w:r>
      <w:r w:rsidR="00A5212D">
        <w:t xml:space="preserve">mauvais </w:t>
      </w:r>
      <w:r w:rsidR="00C91136">
        <w:t>classements de jours de pluie en jours secs.</w:t>
      </w:r>
      <w:r w:rsidR="00474F1A">
        <w:t xml:space="preserve"> </w:t>
      </w:r>
      <w:r w:rsidR="00474F1A">
        <w:t>Le score F</w:t>
      </w:r>
      <w:r w:rsidR="00474F1A">
        <w:t>1 de la classe 1 est de seulement 4.9%.</w:t>
      </w:r>
      <w:r w:rsidR="00A5212D">
        <w:t xml:space="preserve"> Le rappel de la classe 1 est inférieur à 3%.</w:t>
      </w:r>
    </w:p>
    <w:p w14:paraId="22C7286D" w14:textId="77777777" w:rsidR="00E976F6" w:rsidRPr="009C708C" w:rsidRDefault="00E976F6" w:rsidP="003224E9">
      <w:pPr>
        <w:jc w:val="both"/>
      </w:pPr>
    </w:p>
    <w:p w14:paraId="20C9C07E" w14:textId="0938CF42" w:rsidR="00E976F6" w:rsidRDefault="00E976F6" w:rsidP="00F20FA0">
      <w:pPr>
        <w:pStyle w:val="Heading3"/>
        <w:numPr>
          <w:ilvl w:val="1"/>
          <w:numId w:val="3"/>
        </w:numPr>
      </w:pPr>
      <w:bookmarkStart w:id="119" w:name="_Toc136266688"/>
      <w:r>
        <w:t xml:space="preserve">Modélisation </w:t>
      </w:r>
      <w:proofErr w:type="spellStart"/>
      <w:r>
        <w:t>XGBoost</w:t>
      </w:r>
      <w:bookmarkEnd w:id="119"/>
      <w:proofErr w:type="spellEnd"/>
    </w:p>
    <w:p w14:paraId="6AD48533" w14:textId="77777777" w:rsidR="00E976F6" w:rsidRDefault="00E976F6" w:rsidP="00511E64">
      <w:pPr>
        <w:jc w:val="both"/>
      </w:pPr>
    </w:p>
    <w:p w14:paraId="612A7834" w14:textId="77777777" w:rsidR="00782310" w:rsidRDefault="00782310" w:rsidP="00511E64">
      <w:pPr>
        <w:jc w:val="both"/>
      </w:pPr>
      <w:proofErr w:type="spellStart"/>
      <w:r>
        <w:t>XGBoost</w:t>
      </w:r>
      <w:proofErr w:type="spellEnd"/>
      <w:r>
        <w:t xml:space="preserve"> est particulièrement adapté aux problèmes de classification et offre de meilleures performances et une précision accrue par rapport aux autres algorithmes de Gradient </w:t>
      </w:r>
      <w:proofErr w:type="spellStart"/>
      <w:proofErr w:type="gramStart"/>
      <w:r>
        <w:t>Boosting</w:t>
      </w:r>
      <w:proofErr w:type="spellEnd"/>
      <w:r>
        <w:t>.¶</w:t>
      </w:r>
      <w:proofErr w:type="gramEnd"/>
    </w:p>
    <w:p w14:paraId="02BD87E4" w14:textId="2EA0273A" w:rsidR="00E976F6" w:rsidRPr="00E976F6" w:rsidRDefault="00782310" w:rsidP="00511E64">
      <w:pPr>
        <w:jc w:val="both"/>
      </w:pPr>
      <w:proofErr w:type="spellStart"/>
      <w:r>
        <w:t>XGBoost</w:t>
      </w:r>
      <w:proofErr w:type="spellEnd"/>
      <w:r>
        <w:t xml:space="preserve"> utilise une parallélisation pour entraîner les arbres, inclut des termes de régularisation dans sa fonction de coût pour éviter le surapprentissage (</w:t>
      </w:r>
      <w:proofErr w:type="spellStart"/>
      <w:r>
        <w:t>overfitting</w:t>
      </w:r>
      <w:proofErr w:type="spellEnd"/>
      <w:r>
        <w:t>) et est capable de gérer des données manquantes en trouvant automatiquement la meilleure direction pour les observations manquantes</w:t>
      </w:r>
      <w:r>
        <w:t>.</w:t>
      </w:r>
    </w:p>
    <w:p w14:paraId="1819BE08" w14:textId="33B08742" w:rsidR="00623AC8" w:rsidRDefault="00EC7EFF" w:rsidP="00511E64">
      <w:pPr>
        <w:jc w:val="both"/>
      </w:pPr>
      <w:r>
        <w:t>En optimisant le model, nous obtenons la matrice de confusion suivante :</w:t>
      </w:r>
    </w:p>
    <w:p w14:paraId="137A8B4A" w14:textId="77777777" w:rsidR="00EC7EFF" w:rsidRDefault="00EC7EFF" w:rsidP="00EC7EFF">
      <w:pPr>
        <w:keepNext/>
        <w:jc w:val="center"/>
      </w:pPr>
      <w:r>
        <w:rPr>
          <w:noProof/>
        </w:rPr>
        <w:lastRenderedPageBreak/>
        <w:drawing>
          <wp:inline distT="0" distB="0" distL="0" distR="0" wp14:anchorId="5619E201" wp14:editId="1786B923">
            <wp:extent cx="4355522" cy="3484418"/>
            <wp:effectExtent l="0" t="0" r="6985" b="1905"/>
            <wp:docPr id="723303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375" cy="3505100"/>
                    </a:xfrm>
                    <a:prstGeom prst="rect">
                      <a:avLst/>
                    </a:prstGeom>
                    <a:noFill/>
                    <a:ln>
                      <a:noFill/>
                    </a:ln>
                  </pic:spPr>
                </pic:pic>
              </a:graphicData>
            </a:graphic>
          </wp:inline>
        </w:drawing>
      </w:r>
    </w:p>
    <w:p w14:paraId="71693222" w14:textId="5C331B54" w:rsidR="00EC7EFF" w:rsidRPr="009C708C" w:rsidRDefault="00EC7EFF" w:rsidP="00EC7EFF">
      <w:pPr>
        <w:pStyle w:val="Caption"/>
        <w:jc w:val="center"/>
      </w:pPr>
      <w:r>
        <w:t xml:space="preserve">Figure </w:t>
      </w:r>
      <w:fldSimple w:instr=" SEQ Figure \* ARABIC ">
        <w:r w:rsidR="00075737">
          <w:rPr>
            <w:noProof/>
          </w:rPr>
          <w:t>30</w:t>
        </w:r>
      </w:fldSimple>
      <w:r>
        <w:t> : Matrice de confusion pour le modèle XGBOOST</w:t>
      </w:r>
    </w:p>
    <w:p w14:paraId="4E303348" w14:textId="70F63359" w:rsidR="00474F1A" w:rsidRDefault="00EC7EFF">
      <w:r>
        <w:t xml:space="preserve">Nous obtenons ici un </w:t>
      </w:r>
      <w:proofErr w:type="spellStart"/>
      <w:r>
        <w:t>accuracy</w:t>
      </w:r>
      <w:proofErr w:type="spellEnd"/>
      <w:r>
        <w:t xml:space="preserve"> de</w:t>
      </w:r>
      <w:r w:rsidR="0009515D">
        <w:t xml:space="preserve"> 88.92%</w:t>
      </w:r>
      <w:r w:rsidR="00511E64">
        <w:t>, c</w:t>
      </w:r>
      <w:r w:rsidR="0009515D">
        <w:t>e qui est meilleur que les modèles précédents.</w:t>
      </w:r>
      <w:r w:rsidR="00560C3C">
        <w:t xml:space="preserve"> </w:t>
      </w:r>
      <w:r w:rsidR="00474F1A">
        <w:t>Le F1-score pour la classe 1 est ici de 56.87%, ce qui est mieux que les autres modèles.</w:t>
      </w:r>
      <w:r w:rsidR="00A5212D">
        <w:t xml:space="preserve"> Le rappel est de 46% pour la classe 1.</w:t>
      </w:r>
    </w:p>
    <w:p w14:paraId="77D7507C" w14:textId="40BDD8BA" w:rsidR="00560C3C" w:rsidRDefault="00560C3C">
      <w:r>
        <w:t xml:space="preserve">A l’aide des librairies </w:t>
      </w:r>
      <w:proofErr w:type="spellStart"/>
      <w:r>
        <w:t>shap</w:t>
      </w:r>
      <w:proofErr w:type="spellEnd"/>
      <w:r>
        <w:t xml:space="preserve"> et lime, nous pouvons faire les interprétations suivantes :</w:t>
      </w:r>
    </w:p>
    <w:p w14:paraId="270311C3" w14:textId="77777777" w:rsidR="00560C3C" w:rsidRDefault="003D290D" w:rsidP="00560C3C">
      <w:pPr>
        <w:keepNext/>
        <w:jc w:val="center"/>
      </w:pPr>
      <w:r w:rsidRPr="009C708C">
        <w:br w:type="page"/>
      </w:r>
      <w:r w:rsidR="00560C3C">
        <w:rPr>
          <w:noProof/>
        </w:rPr>
        <w:lastRenderedPageBreak/>
        <w:drawing>
          <wp:inline distT="0" distB="0" distL="0" distR="0" wp14:anchorId="3A57C0FE" wp14:editId="3DB40787">
            <wp:extent cx="3220605" cy="3832039"/>
            <wp:effectExtent l="0" t="0" r="0" b="0"/>
            <wp:docPr id="73869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8740" cy="3865515"/>
                    </a:xfrm>
                    <a:prstGeom prst="rect">
                      <a:avLst/>
                    </a:prstGeom>
                    <a:noFill/>
                    <a:ln>
                      <a:noFill/>
                    </a:ln>
                  </pic:spPr>
                </pic:pic>
              </a:graphicData>
            </a:graphic>
          </wp:inline>
        </w:drawing>
      </w:r>
    </w:p>
    <w:p w14:paraId="36838AAF" w14:textId="2E0CE4BB" w:rsidR="003D290D" w:rsidRDefault="00560C3C" w:rsidP="00560C3C">
      <w:pPr>
        <w:pStyle w:val="Caption"/>
        <w:jc w:val="center"/>
      </w:pPr>
      <w:r>
        <w:t xml:space="preserve">Figure </w:t>
      </w:r>
      <w:fldSimple w:instr=" SEQ Figure \* ARABIC ">
        <w:r w:rsidR="00075737">
          <w:rPr>
            <w:noProof/>
          </w:rPr>
          <w:t>31</w:t>
        </w:r>
      </w:fldSimple>
      <w:r>
        <w:t> : Degré d’importance des variables dans l’explication du modèle</w:t>
      </w:r>
    </w:p>
    <w:p w14:paraId="57D393C4" w14:textId="28EE4261" w:rsidR="00560C3C" w:rsidRDefault="00560C3C" w:rsidP="00902C8A">
      <w:pPr>
        <w:jc w:val="both"/>
      </w:pPr>
      <w:r>
        <w:t xml:space="preserve">Cette figure nous indique que l’humidité à 15h est la variable la plus importante pour classifier les données. Les variables </w:t>
      </w:r>
      <w:proofErr w:type="spellStart"/>
      <w:r>
        <w:t>sunshine</w:t>
      </w:r>
      <w:proofErr w:type="spellEnd"/>
      <w:r>
        <w:t xml:space="preserve"> (degré d’ensoleillement), pressure 3pm (pression atmosphérique à 15h), </w:t>
      </w:r>
      <w:proofErr w:type="spellStart"/>
      <w:r>
        <w:t>windgustspeed</w:t>
      </w:r>
      <w:proofErr w:type="spellEnd"/>
      <w:r>
        <w:t xml:space="preserve"> (vitesse de pointe du vent) et cloud 3pm (couverture nuageuse à 15h) sont également importantes.</w:t>
      </w:r>
      <w:r w:rsidR="00902C8A">
        <w:t xml:space="preserve"> La figure suivante montre également le sens de cette variation :</w:t>
      </w:r>
    </w:p>
    <w:p w14:paraId="2E5E3046" w14:textId="77777777" w:rsidR="00902C8A" w:rsidRDefault="00902C8A" w:rsidP="00902C8A">
      <w:pPr>
        <w:keepNext/>
        <w:jc w:val="center"/>
      </w:pPr>
      <w:r>
        <w:rPr>
          <w:noProof/>
        </w:rPr>
        <w:lastRenderedPageBreak/>
        <w:drawing>
          <wp:inline distT="0" distB="0" distL="0" distR="0" wp14:anchorId="12AE4586" wp14:editId="1D648DC2">
            <wp:extent cx="3162473" cy="3862542"/>
            <wp:effectExtent l="0" t="0" r="0" b="5080"/>
            <wp:docPr id="1639120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7204" cy="3904961"/>
                    </a:xfrm>
                    <a:prstGeom prst="rect">
                      <a:avLst/>
                    </a:prstGeom>
                    <a:noFill/>
                    <a:ln>
                      <a:noFill/>
                    </a:ln>
                  </pic:spPr>
                </pic:pic>
              </a:graphicData>
            </a:graphic>
          </wp:inline>
        </w:drawing>
      </w:r>
    </w:p>
    <w:p w14:paraId="4A616962" w14:textId="191BA322" w:rsidR="00902C8A" w:rsidRDefault="00902C8A" w:rsidP="00902C8A">
      <w:pPr>
        <w:pStyle w:val="Caption"/>
        <w:jc w:val="center"/>
      </w:pPr>
      <w:r>
        <w:t xml:space="preserve">Figure </w:t>
      </w:r>
      <w:fldSimple w:instr=" SEQ Figure \* ARABIC ">
        <w:r w:rsidR="00075737">
          <w:rPr>
            <w:noProof/>
          </w:rPr>
          <w:t>32</w:t>
        </w:r>
      </w:fldSimple>
      <w:r>
        <w:t> : Impact des variables explicatives sur le modèle de prédiction</w:t>
      </w:r>
    </w:p>
    <w:p w14:paraId="5F946E9C" w14:textId="59646DF4" w:rsidR="00902C8A" w:rsidRDefault="00902C8A" w:rsidP="00902C8A">
      <w:pPr>
        <w:jc w:val="both"/>
      </w:pPr>
      <w:r>
        <w:t>Ici, une couleur rouge indique la propension à classifier une donnée dans la classe 1 : jour de pluie, tandis que la couleur rouge indique la classe 1. Par exemple, une valeur élevée pour la variable « humidité à 15h » nous indique que l’humidité est élevée, et que le modèle aura tendance à classer cette observation dans la classe 1. A l’inverse, un score faible dans cette variable (bleu) nous indique une humidité faible et que le modèle risque de classer notre observation dans classe 0. Nous pouvons interpréter chaque variable ainsi.</w:t>
      </w:r>
    </w:p>
    <w:p w14:paraId="78D0DAF9" w14:textId="132C3DE9" w:rsidR="00902C8A" w:rsidRDefault="00902C8A" w:rsidP="00902C8A">
      <w:pPr>
        <w:jc w:val="both"/>
      </w:pPr>
      <w:r>
        <w:t>La librairie Lime permet aussi de comparer des observations</w:t>
      </w:r>
      <w:r w:rsidR="00770C14">
        <w:t xml:space="preserve"> uniques. Par exemple, ici sur les deux figures suivantes, il est possible de remarquer que l’observation 1 avait 95% de chance d’être classée dans la classe 0, et </w:t>
      </w:r>
      <w:r w:rsidR="00770C14">
        <w:t>74%</w:t>
      </w:r>
      <w:r w:rsidR="00770C14">
        <w:t xml:space="preserve"> pour l’observation 23. La libraire permet d’indiquer les valeurs critiques de chaque variable que le modèle a spécifié pour déterminer l’appartenance à une classe ou à une autre. </w:t>
      </w:r>
      <w:r w:rsidR="009E2BCD">
        <w:t>La couleur orange spécifie les valeurs obtenues par les observations qui dépassent le seuil de validité d’appartenance à la classe 1. Les valeurs de chaque observation unique sont affichées dans la colonne de droite.</w:t>
      </w:r>
    </w:p>
    <w:p w14:paraId="444A122B" w14:textId="77777777" w:rsidR="00770C14" w:rsidRDefault="00902C8A" w:rsidP="00770C14">
      <w:pPr>
        <w:keepNext/>
        <w:jc w:val="center"/>
      </w:pPr>
      <w:r w:rsidRPr="00902C8A">
        <w:lastRenderedPageBreak/>
        <w:drawing>
          <wp:inline distT="0" distB="0" distL="0" distR="0" wp14:anchorId="3F06BD74" wp14:editId="009ECE81">
            <wp:extent cx="5723116" cy="2408129"/>
            <wp:effectExtent l="0" t="0" r="0" b="0"/>
            <wp:docPr id="5876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37967" name=""/>
                    <pic:cNvPicPr/>
                  </pic:nvPicPr>
                  <pic:blipFill>
                    <a:blip r:embed="rId45"/>
                    <a:stretch>
                      <a:fillRect/>
                    </a:stretch>
                  </pic:blipFill>
                  <pic:spPr>
                    <a:xfrm>
                      <a:off x="0" y="0"/>
                      <a:ext cx="5723116" cy="2408129"/>
                    </a:xfrm>
                    <a:prstGeom prst="rect">
                      <a:avLst/>
                    </a:prstGeom>
                  </pic:spPr>
                </pic:pic>
              </a:graphicData>
            </a:graphic>
          </wp:inline>
        </w:drawing>
      </w:r>
    </w:p>
    <w:p w14:paraId="187D3165" w14:textId="2688E016" w:rsidR="00902C8A" w:rsidRPr="00902C8A" w:rsidRDefault="00770C14" w:rsidP="00770C14">
      <w:pPr>
        <w:pStyle w:val="Caption"/>
        <w:jc w:val="center"/>
      </w:pPr>
      <w:r>
        <w:t xml:space="preserve">Figure </w:t>
      </w:r>
      <w:fldSimple w:instr=" SEQ Figure \* ARABIC ">
        <w:r w:rsidR="00075737">
          <w:rPr>
            <w:noProof/>
          </w:rPr>
          <w:t>33</w:t>
        </w:r>
      </w:fldSimple>
      <w:r>
        <w:t> : Interprétation de l’observation 1</w:t>
      </w:r>
    </w:p>
    <w:p w14:paraId="244460F3" w14:textId="77777777" w:rsidR="00A65925" w:rsidRPr="009C708C" w:rsidRDefault="00A65925" w:rsidP="00F867B0">
      <w:pPr>
        <w:jc w:val="both"/>
      </w:pPr>
    </w:p>
    <w:p w14:paraId="6D72E002" w14:textId="77777777" w:rsidR="00770C14" w:rsidRDefault="00770C14" w:rsidP="00770C14">
      <w:pPr>
        <w:keepNext/>
        <w:jc w:val="center"/>
      </w:pPr>
      <w:r w:rsidRPr="00770C14">
        <w:drawing>
          <wp:inline distT="0" distB="0" distL="0" distR="0" wp14:anchorId="427D41F8" wp14:editId="5A58AD25">
            <wp:extent cx="5730737" cy="2377646"/>
            <wp:effectExtent l="0" t="0" r="3810" b="3810"/>
            <wp:docPr id="117842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5028" name=""/>
                    <pic:cNvPicPr/>
                  </pic:nvPicPr>
                  <pic:blipFill>
                    <a:blip r:embed="rId46"/>
                    <a:stretch>
                      <a:fillRect/>
                    </a:stretch>
                  </pic:blipFill>
                  <pic:spPr>
                    <a:xfrm>
                      <a:off x="0" y="0"/>
                      <a:ext cx="5730737" cy="2377646"/>
                    </a:xfrm>
                    <a:prstGeom prst="rect">
                      <a:avLst/>
                    </a:prstGeom>
                  </pic:spPr>
                </pic:pic>
              </a:graphicData>
            </a:graphic>
          </wp:inline>
        </w:drawing>
      </w:r>
    </w:p>
    <w:p w14:paraId="061B4884" w14:textId="49A49BEE" w:rsidR="00A65925" w:rsidRPr="009C708C" w:rsidRDefault="00770C14" w:rsidP="00770C14">
      <w:pPr>
        <w:pStyle w:val="Caption"/>
        <w:jc w:val="center"/>
      </w:pPr>
      <w:r>
        <w:t xml:space="preserve">Figure </w:t>
      </w:r>
      <w:fldSimple w:instr=" SEQ Figure \* ARABIC ">
        <w:r w:rsidR="00075737">
          <w:rPr>
            <w:noProof/>
          </w:rPr>
          <w:t>34</w:t>
        </w:r>
      </w:fldSimple>
      <w:r>
        <w:t> : Interprétation de l’observation 23</w:t>
      </w:r>
    </w:p>
    <w:p w14:paraId="2E461185" w14:textId="77777777" w:rsidR="00F867B0" w:rsidRPr="009C708C" w:rsidRDefault="00F867B0" w:rsidP="00A65925">
      <w:pPr>
        <w:jc w:val="both"/>
      </w:pPr>
    </w:p>
    <w:p w14:paraId="68B95732" w14:textId="3EB49CBE" w:rsidR="005E124F" w:rsidRDefault="005E124F" w:rsidP="00F20FA0">
      <w:pPr>
        <w:pStyle w:val="Heading3"/>
        <w:numPr>
          <w:ilvl w:val="1"/>
          <w:numId w:val="3"/>
        </w:numPr>
      </w:pPr>
      <w:bookmarkStart w:id="120" w:name="_Toc136266689"/>
      <w:r>
        <w:t xml:space="preserve">Conclusion des modèles </w:t>
      </w:r>
      <w:proofErr w:type="spellStart"/>
      <w:r>
        <w:t>deep</w:t>
      </w:r>
      <w:proofErr w:type="spellEnd"/>
      <w:r>
        <w:t xml:space="preserve"> </w:t>
      </w:r>
      <w:proofErr w:type="spellStart"/>
      <w:r>
        <w:t>learning</w:t>
      </w:r>
      <w:bookmarkEnd w:id="120"/>
      <w:proofErr w:type="spellEnd"/>
    </w:p>
    <w:p w14:paraId="10B94895" w14:textId="77777777" w:rsidR="005E124F" w:rsidRDefault="005E124F" w:rsidP="005E124F"/>
    <w:p w14:paraId="5029C0B8" w14:textId="2B1B9CC2" w:rsidR="005E124F" w:rsidRDefault="005E124F" w:rsidP="00474F1A">
      <w:pPr>
        <w:jc w:val="both"/>
      </w:pPr>
      <w:r>
        <w:t xml:space="preserve">Bien que les modèles soient plus complexes, ils sont censés pouvoir mieux interpréter les données à leur disposition afin de prédire des jours de pluie. Il est à noter que le modèle de réseau de neurones ne parvient pas à obtenir des scores meilleurs que les modèles plus simples. En revanche, le modèle XGBOOST obtient de bons scores prédictifs. </w:t>
      </w:r>
      <w:r w:rsidR="00474F1A">
        <w:t>Il est le seul à pouvoir prédire 1000 jours de pluie dans le jeu de données, et atteint un score d’</w:t>
      </w:r>
      <w:proofErr w:type="spellStart"/>
      <w:r w:rsidR="00474F1A">
        <w:t>accuracy</w:t>
      </w:r>
      <w:proofErr w:type="spellEnd"/>
      <w:r w:rsidR="00474F1A">
        <w:t xml:space="preserve"> de presque 89%.</w:t>
      </w:r>
    </w:p>
    <w:p w14:paraId="503DF838" w14:textId="2CB50E84" w:rsidR="00474F1A" w:rsidRDefault="00474F1A" w:rsidP="00474F1A">
      <w:pPr>
        <w:jc w:val="both"/>
      </w:pPr>
      <w:r>
        <w:t>Dans un second temps, nous avons cherché à utiliser des modèles régionaux</w:t>
      </w:r>
      <w:r w:rsidR="001745A9">
        <w:t> : c</w:t>
      </w:r>
      <w:r>
        <w:t xml:space="preserve">’est-à-dire utiliser la géographie ou le type de climat pour déterminer au mieux </w:t>
      </w:r>
      <w:r w:rsidR="00B27C75">
        <w:t>un modèle de prédiction de pluie le lendemain.</w:t>
      </w:r>
    </w:p>
    <w:p w14:paraId="54D8F7EF" w14:textId="77777777" w:rsidR="00B27C75" w:rsidRPr="005E124F" w:rsidRDefault="00B27C75" w:rsidP="00474F1A">
      <w:pPr>
        <w:jc w:val="both"/>
      </w:pPr>
    </w:p>
    <w:p w14:paraId="7A3B16E1" w14:textId="25CABD0F" w:rsidR="00B27C75" w:rsidRDefault="00B27C75" w:rsidP="00F20FA0">
      <w:pPr>
        <w:pStyle w:val="Heading1"/>
        <w:numPr>
          <w:ilvl w:val="0"/>
          <w:numId w:val="3"/>
        </w:numPr>
      </w:pPr>
      <w:bookmarkStart w:id="121" w:name="_Toc136266690"/>
      <w:r>
        <w:t>Modélisation régionale</w:t>
      </w:r>
      <w:bookmarkEnd w:id="121"/>
    </w:p>
    <w:p w14:paraId="12F6A8CD" w14:textId="77777777" w:rsidR="00F867B0" w:rsidRDefault="00F867B0" w:rsidP="00A65925">
      <w:pPr>
        <w:jc w:val="both"/>
      </w:pPr>
    </w:p>
    <w:p w14:paraId="08DC2FC0" w14:textId="07EAB6AD" w:rsidR="00B27C75" w:rsidRDefault="00B27C75" w:rsidP="00A65925">
      <w:pPr>
        <w:jc w:val="both"/>
      </w:pPr>
      <w:r>
        <w:t>Comme indiqué précédemment, l’objectif de cette section est de pouvoir tester l’hypothèse de modèles régionaux pour prédire la présence de pluie le lendemain.</w:t>
      </w:r>
    </w:p>
    <w:p w14:paraId="364FB3D5" w14:textId="64EAD1A0" w:rsidR="00B27C75" w:rsidRDefault="00B27C75" w:rsidP="00F20FA0">
      <w:pPr>
        <w:pStyle w:val="Heading3"/>
        <w:numPr>
          <w:ilvl w:val="1"/>
          <w:numId w:val="3"/>
        </w:numPr>
      </w:pPr>
      <w:bookmarkStart w:id="122" w:name="_Toc136266691"/>
      <w:r>
        <w:t>Préparation des jeux de données</w:t>
      </w:r>
      <w:bookmarkEnd w:id="122"/>
    </w:p>
    <w:p w14:paraId="77758B0E" w14:textId="77777777" w:rsidR="00B27C75" w:rsidRDefault="00B27C75" w:rsidP="00B27C75"/>
    <w:p w14:paraId="71B808B8" w14:textId="0C9F59FB" w:rsidR="00B27C75" w:rsidRDefault="00B27C75" w:rsidP="001745A9">
      <w:pPr>
        <w:jc w:val="both"/>
      </w:pPr>
      <w:r>
        <w:t xml:space="preserve">Afin de réaliser </w:t>
      </w:r>
      <w:r w:rsidR="0034696E">
        <w:t xml:space="preserve">ce type de modèles, nous avons divisé le jeu de données utilisé précédemment en accordance avec le type de climat de chaque localisation du jeu de données. Nous avons utilisé le climat selon la classification </w:t>
      </w:r>
      <w:r w:rsidR="0034696E">
        <w:t>Koppen-Geiger</w:t>
      </w:r>
      <w:r w:rsidR="0034696E">
        <w:t>. Cinq jeux de données ont été ainsi créés :</w:t>
      </w:r>
    </w:p>
    <w:p w14:paraId="4C5C8D26" w14:textId="76D26C20" w:rsidR="0034696E" w:rsidRDefault="001745A9" w:rsidP="0034696E">
      <w:pPr>
        <w:keepNext/>
        <w:jc w:val="center"/>
      </w:pPr>
      <w:r>
        <w:rPr>
          <w:noProof/>
        </w:rPr>
        <w:drawing>
          <wp:inline distT="0" distB="0" distL="0" distR="0" wp14:anchorId="15D36783" wp14:editId="142AE7C4">
            <wp:extent cx="4258511" cy="2818534"/>
            <wp:effectExtent l="0" t="0" r="8890" b="1270"/>
            <wp:docPr id="618146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2253" cy="2827629"/>
                    </a:xfrm>
                    <a:prstGeom prst="rect">
                      <a:avLst/>
                    </a:prstGeom>
                    <a:noFill/>
                    <a:ln>
                      <a:noFill/>
                    </a:ln>
                  </pic:spPr>
                </pic:pic>
              </a:graphicData>
            </a:graphic>
          </wp:inline>
        </w:drawing>
      </w:r>
    </w:p>
    <w:p w14:paraId="7B57C10A" w14:textId="50F25ED5" w:rsidR="00B27C75" w:rsidRDefault="0034696E" w:rsidP="0034696E">
      <w:pPr>
        <w:pStyle w:val="Caption"/>
        <w:jc w:val="center"/>
      </w:pPr>
      <w:r>
        <w:t xml:space="preserve">Figure </w:t>
      </w:r>
      <w:fldSimple w:instr=" SEQ Figure \* ARABIC ">
        <w:r w:rsidR="00075737">
          <w:rPr>
            <w:noProof/>
          </w:rPr>
          <w:t>35</w:t>
        </w:r>
      </w:fldSimple>
      <w:r>
        <w:t> : Type de jeu de données et nombre d’observations associées</w:t>
      </w:r>
    </w:p>
    <w:p w14:paraId="700085AD" w14:textId="0310F373" w:rsidR="0034696E" w:rsidRDefault="0034696E" w:rsidP="00CA73CC">
      <w:pPr>
        <w:jc w:val="both"/>
      </w:pPr>
      <w:r>
        <w:t xml:space="preserve">Le </w:t>
      </w:r>
      <w:proofErr w:type="spellStart"/>
      <w:r>
        <w:t>Df</w:t>
      </w:r>
      <w:r w:rsidR="001745A9">
        <w:t>_</w:t>
      </w:r>
      <w:r>
        <w:t>local</w:t>
      </w:r>
      <w:proofErr w:type="spellEnd"/>
      <w:r>
        <w:t xml:space="preserve"> contient les données de Norfolk Island qui est une île au milieu du Pacifique.</w:t>
      </w:r>
      <w:r w:rsidR="001745A9">
        <w:t xml:space="preserve"> C’est pour cela que nous avons isolé ce </w:t>
      </w:r>
      <w:proofErr w:type="spellStart"/>
      <w:r w:rsidR="001745A9">
        <w:t>dataframe</w:t>
      </w:r>
      <w:proofErr w:type="spellEnd"/>
      <w:r w:rsidR="001745A9">
        <w:t>.</w:t>
      </w:r>
    </w:p>
    <w:p w14:paraId="21ACF031" w14:textId="4BEB1C77" w:rsidR="001745A9" w:rsidRDefault="001745A9" w:rsidP="00CA73CC">
      <w:pPr>
        <w:jc w:val="both"/>
      </w:pPr>
      <w:r>
        <w:t xml:space="preserve">A partir des résultats que nous avions précédemment, nous avons </w:t>
      </w:r>
      <w:r w:rsidR="00CA73CC">
        <w:t xml:space="preserve">sélectionné le </w:t>
      </w:r>
      <w:proofErr w:type="spellStart"/>
      <w:r w:rsidR="00CA73CC">
        <w:t>Random</w:t>
      </w:r>
      <w:proofErr w:type="spellEnd"/>
      <w:r w:rsidR="00CA73CC">
        <w:t xml:space="preserve"> Forest Classifier </w:t>
      </w:r>
      <w:r w:rsidR="005B1EDC">
        <w:t xml:space="preserve">et le </w:t>
      </w:r>
      <w:proofErr w:type="spellStart"/>
      <w:r w:rsidR="005B1EDC">
        <w:t>XGBoost</w:t>
      </w:r>
      <w:proofErr w:type="spellEnd"/>
      <w:r w:rsidR="005B1EDC">
        <w:t xml:space="preserve"> </w:t>
      </w:r>
      <w:r w:rsidR="00CA73CC">
        <w:t>pour modéliser les différents jeux de données.</w:t>
      </w:r>
    </w:p>
    <w:p w14:paraId="1A7F806A" w14:textId="366A900A" w:rsidR="00CA73CC" w:rsidRDefault="00CA73CC" w:rsidP="00F20FA0">
      <w:pPr>
        <w:pStyle w:val="Heading3"/>
        <w:numPr>
          <w:ilvl w:val="1"/>
          <w:numId w:val="3"/>
        </w:numPr>
      </w:pPr>
      <w:bookmarkStart w:id="123" w:name="_Toc136266692"/>
      <w:r>
        <w:t xml:space="preserve">Modélisation par </w:t>
      </w:r>
      <w:proofErr w:type="spellStart"/>
      <w:r>
        <w:t>Random</w:t>
      </w:r>
      <w:proofErr w:type="spellEnd"/>
      <w:r>
        <w:t xml:space="preserve"> Forest</w:t>
      </w:r>
      <w:bookmarkEnd w:id="123"/>
    </w:p>
    <w:p w14:paraId="34E0FD84" w14:textId="77777777" w:rsidR="00CA73CC" w:rsidRDefault="00CA73CC" w:rsidP="00CA73CC"/>
    <w:p w14:paraId="4200A97E" w14:textId="578D3C1B" w:rsidR="007B7F17" w:rsidRDefault="007B7F17" w:rsidP="00CA73CC">
      <w:r>
        <w:t>Le tableau suivant récapitule les scores pour les différents jeu</w:t>
      </w:r>
      <w:r w:rsidR="00D81E84">
        <w:t>x</w:t>
      </w:r>
      <w:r>
        <w:t xml:space="preserve"> de données.</w:t>
      </w:r>
    </w:p>
    <w:tbl>
      <w:tblPr>
        <w:tblStyle w:val="GridTable3-Accent5"/>
        <w:tblW w:w="0" w:type="auto"/>
        <w:tblLook w:val="04A0" w:firstRow="1" w:lastRow="0" w:firstColumn="1" w:lastColumn="0" w:noHBand="0" w:noVBand="1"/>
      </w:tblPr>
      <w:tblGrid>
        <w:gridCol w:w="1270"/>
        <w:gridCol w:w="1618"/>
        <w:gridCol w:w="1618"/>
        <w:gridCol w:w="1618"/>
        <w:gridCol w:w="1618"/>
        <w:gridCol w:w="1618"/>
      </w:tblGrid>
      <w:tr w:rsidR="00CC0DAD" w14:paraId="71F46B89" w14:textId="77777777" w:rsidTr="007B7F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0" w:type="dxa"/>
          </w:tcPr>
          <w:p w14:paraId="459BFC9F" w14:textId="77777777" w:rsidR="00CC0DAD" w:rsidRDefault="00CC0DAD" w:rsidP="00CC0DAD">
            <w:pPr>
              <w:jc w:val="center"/>
              <w:rPr>
                <w:b w:val="0"/>
                <w:bCs w:val="0"/>
                <w:i w:val="0"/>
                <w:iCs w:val="0"/>
              </w:rPr>
            </w:pPr>
            <w:r>
              <w:t>Métrique</w:t>
            </w:r>
          </w:p>
          <w:p w14:paraId="2CF35D8E" w14:textId="401149AE" w:rsidR="00CC0DAD" w:rsidRDefault="00CC0DAD" w:rsidP="00CC0DAD">
            <w:pPr>
              <w:jc w:val="center"/>
            </w:pPr>
          </w:p>
        </w:tc>
        <w:tc>
          <w:tcPr>
            <w:tcW w:w="1618" w:type="dxa"/>
          </w:tcPr>
          <w:p w14:paraId="480EE9F2" w14:textId="47C75AFE"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Chaud humide</w:t>
            </w:r>
          </w:p>
        </w:tc>
        <w:tc>
          <w:tcPr>
            <w:tcW w:w="1618" w:type="dxa"/>
          </w:tcPr>
          <w:p w14:paraId="0F58DE37" w14:textId="42E0FEC0"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Tempéré froid</w:t>
            </w:r>
          </w:p>
        </w:tc>
        <w:tc>
          <w:tcPr>
            <w:tcW w:w="1618" w:type="dxa"/>
          </w:tcPr>
          <w:p w14:paraId="5F519E59" w14:textId="4F9B558E"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Méditerranéen</w:t>
            </w:r>
          </w:p>
        </w:tc>
        <w:tc>
          <w:tcPr>
            <w:tcW w:w="1618" w:type="dxa"/>
          </w:tcPr>
          <w:p w14:paraId="5934A947" w14:textId="7791E027"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Sec</w:t>
            </w:r>
          </w:p>
        </w:tc>
        <w:tc>
          <w:tcPr>
            <w:tcW w:w="1618" w:type="dxa"/>
          </w:tcPr>
          <w:p w14:paraId="544EE6AD" w14:textId="68B84D30"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Local</w:t>
            </w:r>
          </w:p>
        </w:tc>
      </w:tr>
      <w:tr w:rsidR="00CC0DAD" w14:paraId="39B2F384"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7B4A6BCA" w14:textId="2DFBC4C3" w:rsidR="00CA73CC" w:rsidRDefault="00CC0DAD" w:rsidP="00CC0DAD">
            <w:pPr>
              <w:jc w:val="left"/>
            </w:pPr>
            <w:r>
              <w:t>Précision classe 0</w:t>
            </w:r>
          </w:p>
        </w:tc>
        <w:tc>
          <w:tcPr>
            <w:tcW w:w="1618" w:type="dxa"/>
          </w:tcPr>
          <w:p w14:paraId="31938899" w14:textId="1181DD48" w:rsidR="00CA73CC"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71161333" w14:textId="2628D765" w:rsidR="00CA73CC"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76EB7E3D" w14:textId="1E10EC74" w:rsidR="00CA73CC" w:rsidRDefault="00CC0DAD" w:rsidP="00CA73CC">
            <w:pPr>
              <w:cnfStyle w:val="000000100000" w:firstRow="0" w:lastRow="0" w:firstColumn="0" w:lastColumn="0" w:oddVBand="0" w:evenVBand="0" w:oddHBand="1" w:evenHBand="0" w:firstRowFirstColumn="0" w:firstRowLastColumn="0" w:lastRowFirstColumn="0" w:lastRowLastColumn="0"/>
            </w:pPr>
            <w:r>
              <w:t>0.90</w:t>
            </w:r>
          </w:p>
        </w:tc>
        <w:tc>
          <w:tcPr>
            <w:tcW w:w="1618" w:type="dxa"/>
          </w:tcPr>
          <w:p w14:paraId="4356EDF6" w14:textId="31179744" w:rsidR="00CA73CC" w:rsidRDefault="00CC0DAD" w:rsidP="00CA73CC">
            <w:pPr>
              <w:cnfStyle w:val="000000100000" w:firstRow="0" w:lastRow="0" w:firstColumn="0" w:lastColumn="0" w:oddVBand="0" w:evenVBand="0" w:oddHBand="1" w:evenHBand="0" w:firstRowFirstColumn="0" w:firstRowLastColumn="0" w:lastRowFirstColumn="0" w:lastRowLastColumn="0"/>
            </w:pPr>
            <w:r>
              <w:t>0.95</w:t>
            </w:r>
          </w:p>
        </w:tc>
        <w:tc>
          <w:tcPr>
            <w:tcW w:w="1618" w:type="dxa"/>
          </w:tcPr>
          <w:p w14:paraId="78F3BD52" w14:textId="6A990966" w:rsidR="00CA73CC" w:rsidRDefault="00CC0DAD" w:rsidP="00CA73CC">
            <w:pPr>
              <w:cnfStyle w:val="000000100000" w:firstRow="0" w:lastRow="0" w:firstColumn="0" w:lastColumn="0" w:oddVBand="0" w:evenVBand="0" w:oddHBand="1" w:evenHBand="0" w:firstRowFirstColumn="0" w:firstRowLastColumn="0" w:lastRowFirstColumn="0" w:lastRowLastColumn="0"/>
            </w:pPr>
            <w:r>
              <w:t>0.81</w:t>
            </w:r>
          </w:p>
        </w:tc>
      </w:tr>
      <w:tr w:rsidR="00CA73CC" w14:paraId="62B9486C"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0CDADFEE" w14:textId="1E5971D5" w:rsidR="00CA73CC" w:rsidRDefault="00CC0DAD" w:rsidP="00CC0DAD">
            <w:pPr>
              <w:jc w:val="left"/>
            </w:pPr>
            <w:r>
              <w:lastRenderedPageBreak/>
              <w:t>Rappel classe 0</w:t>
            </w:r>
          </w:p>
        </w:tc>
        <w:tc>
          <w:tcPr>
            <w:tcW w:w="1618" w:type="dxa"/>
          </w:tcPr>
          <w:p w14:paraId="169F1703" w14:textId="31469026" w:rsidR="00CA73CC" w:rsidRDefault="00CC0DAD" w:rsidP="00CA73CC">
            <w:pPr>
              <w:cnfStyle w:val="000000000000" w:firstRow="0" w:lastRow="0" w:firstColumn="0" w:lastColumn="0" w:oddVBand="0" w:evenVBand="0" w:oddHBand="0" w:evenHBand="0" w:firstRowFirstColumn="0" w:firstRowLastColumn="0" w:lastRowFirstColumn="0" w:lastRowLastColumn="0"/>
            </w:pPr>
            <w:r>
              <w:t>0.98</w:t>
            </w:r>
          </w:p>
        </w:tc>
        <w:tc>
          <w:tcPr>
            <w:tcW w:w="1618" w:type="dxa"/>
          </w:tcPr>
          <w:p w14:paraId="43CD6E80" w14:textId="309269E7" w:rsidR="00CA73CC" w:rsidRDefault="00CC0DAD" w:rsidP="00CA73CC">
            <w:pPr>
              <w:cnfStyle w:val="000000000000" w:firstRow="0" w:lastRow="0" w:firstColumn="0" w:lastColumn="0" w:oddVBand="0" w:evenVBand="0" w:oddHBand="0" w:evenHBand="0" w:firstRowFirstColumn="0" w:firstRowLastColumn="0" w:lastRowFirstColumn="0" w:lastRowLastColumn="0"/>
            </w:pPr>
            <w:r>
              <w:t>0.97</w:t>
            </w:r>
          </w:p>
        </w:tc>
        <w:tc>
          <w:tcPr>
            <w:tcW w:w="1618" w:type="dxa"/>
          </w:tcPr>
          <w:p w14:paraId="3B14F174" w14:textId="30D34EB5" w:rsidR="00CA73CC" w:rsidRDefault="00CC0DAD" w:rsidP="00CA73CC">
            <w:pPr>
              <w:cnfStyle w:val="000000000000" w:firstRow="0" w:lastRow="0" w:firstColumn="0" w:lastColumn="0" w:oddVBand="0" w:evenVBand="0" w:oddHBand="0" w:evenHBand="0" w:firstRowFirstColumn="0" w:firstRowLastColumn="0" w:lastRowFirstColumn="0" w:lastRowLastColumn="0"/>
            </w:pPr>
            <w:r>
              <w:t>0.97</w:t>
            </w:r>
          </w:p>
        </w:tc>
        <w:tc>
          <w:tcPr>
            <w:tcW w:w="1618" w:type="dxa"/>
          </w:tcPr>
          <w:p w14:paraId="2D7FB786" w14:textId="0EAF9133" w:rsidR="00CA73CC" w:rsidRDefault="00CC0DAD" w:rsidP="00CA73CC">
            <w:pPr>
              <w:cnfStyle w:val="000000000000" w:firstRow="0" w:lastRow="0" w:firstColumn="0" w:lastColumn="0" w:oddVBand="0" w:evenVBand="0" w:oddHBand="0" w:evenHBand="0" w:firstRowFirstColumn="0" w:firstRowLastColumn="0" w:lastRowFirstColumn="0" w:lastRowLastColumn="0"/>
            </w:pPr>
            <w:r>
              <w:t>0.99</w:t>
            </w:r>
          </w:p>
        </w:tc>
        <w:tc>
          <w:tcPr>
            <w:tcW w:w="1618" w:type="dxa"/>
          </w:tcPr>
          <w:p w14:paraId="17B054FE" w14:textId="5F581E37" w:rsidR="00CA73CC" w:rsidRDefault="00CC0DAD" w:rsidP="00CA73CC">
            <w:pPr>
              <w:cnfStyle w:val="000000000000" w:firstRow="0" w:lastRow="0" w:firstColumn="0" w:lastColumn="0" w:oddVBand="0" w:evenVBand="0" w:oddHBand="0" w:evenHBand="0" w:firstRowFirstColumn="0" w:firstRowLastColumn="0" w:lastRowFirstColumn="0" w:lastRowLastColumn="0"/>
            </w:pPr>
            <w:r>
              <w:t>0.92</w:t>
            </w:r>
          </w:p>
        </w:tc>
      </w:tr>
      <w:tr w:rsidR="00CC0DAD" w14:paraId="4E202FDA"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4D2CB4C2" w14:textId="2C8A6DF3" w:rsidR="00CA73CC" w:rsidRDefault="00CC0DAD" w:rsidP="00CC0DAD">
            <w:pPr>
              <w:jc w:val="left"/>
            </w:pPr>
            <w:r>
              <w:t>Précision classe 1</w:t>
            </w:r>
          </w:p>
        </w:tc>
        <w:tc>
          <w:tcPr>
            <w:tcW w:w="1618" w:type="dxa"/>
          </w:tcPr>
          <w:p w14:paraId="45B303D8" w14:textId="71DA67E2" w:rsidR="00CA73CC" w:rsidRDefault="00CC0DAD" w:rsidP="00CA73CC">
            <w:pPr>
              <w:cnfStyle w:val="000000100000" w:firstRow="0" w:lastRow="0" w:firstColumn="0" w:lastColumn="0" w:oddVBand="0" w:evenVBand="0" w:oddHBand="1" w:evenHBand="0" w:firstRowFirstColumn="0" w:firstRowLastColumn="0" w:lastRowFirstColumn="0" w:lastRowLastColumn="0"/>
            </w:pPr>
            <w:r>
              <w:t>0.76</w:t>
            </w:r>
          </w:p>
        </w:tc>
        <w:tc>
          <w:tcPr>
            <w:tcW w:w="1618" w:type="dxa"/>
          </w:tcPr>
          <w:p w14:paraId="471F6538" w14:textId="6A8C8B6C" w:rsidR="00CA73CC" w:rsidRDefault="00CC0DAD" w:rsidP="00CA73CC">
            <w:pPr>
              <w:cnfStyle w:val="000000100000" w:firstRow="0" w:lastRow="0" w:firstColumn="0" w:lastColumn="0" w:oddVBand="0" w:evenVBand="0" w:oddHBand="1" w:evenHBand="0" w:firstRowFirstColumn="0" w:firstRowLastColumn="0" w:lastRowFirstColumn="0" w:lastRowLastColumn="0"/>
            </w:pPr>
            <w:r>
              <w:t>0.73</w:t>
            </w:r>
          </w:p>
        </w:tc>
        <w:tc>
          <w:tcPr>
            <w:tcW w:w="1618" w:type="dxa"/>
          </w:tcPr>
          <w:p w14:paraId="1A7B0105" w14:textId="57195752" w:rsidR="00CA73CC" w:rsidRDefault="00CC0DAD" w:rsidP="00CA73CC">
            <w:pPr>
              <w:cnfStyle w:val="000000100000" w:firstRow="0" w:lastRow="0" w:firstColumn="0" w:lastColumn="0" w:oddVBand="0" w:evenVBand="0" w:oddHBand="1" w:evenHBand="0" w:firstRowFirstColumn="0" w:firstRowLastColumn="0" w:lastRowFirstColumn="0" w:lastRowLastColumn="0"/>
            </w:pPr>
            <w:r>
              <w:t>0.79</w:t>
            </w:r>
          </w:p>
        </w:tc>
        <w:tc>
          <w:tcPr>
            <w:tcW w:w="1618" w:type="dxa"/>
          </w:tcPr>
          <w:p w14:paraId="7BE2D0F7" w14:textId="6A470013" w:rsidR="00CA73CC" w:rsidRDefault="00CC0DAD" w:rsidP="00CA73CC">
            <w:pPr>
              <w:cnfStyle w:val="000000100000" w:firstRow="0" w:lastRow="0" w:firstColumn="0" w:lastColumn="0" w:oddVBand="0" w:evenVBand="0" w:oddHBand="1" w:evenHBand="0" w:firstRowFirstColumn="0" w:firstRowLastColumn="0" w:lastRowFirstColumn="0" w:lastRowLastColumn="0"/>
            </w:pPr>
            <w:r>
              <w:t>0.86</w:t>
            </w:r>
          </w:p>
        </w:tc>
        <w:tc>
          <w:tcPr>
            <w:tcW w:w="1618" w:type="dxa"/>
          </w:tcPr>
          <w:p w14:paraId="47777DC1" w14:textId="28FB3CB4" w:rsidR="00CA73CC" w:rsidRDefault="00CC0DAD" w:rsidP="00CA73CC">
            <w:pPr>
              <w:cnfStyle w:val="000000100000" w:firstRow="0" w:lastRow="0" w:firstColumn="0" w:lastColumn="0" w:oddVBand="0" w:evenVBand="0" w:oddHBand="1" w:evenHBand="0" w:firstRowFirstColumn="0" w:firstRowLastColumn="0" w:lastRowFirstColumn="0" w:lastRowLastColumn="0"/>
            </w:pPr>
            <w:r>
              <w:t>0.65</w:t>
            </w:r>
          </w:p>
        </w:tc>
      </w:tr>
      <w:tr w:rsidR="00CA73CC" w14:paraId="5A8737E8"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37FE5326" w14:textId="46561685" w:rsidR="00CA73CC" w:rsidRDefault="00CC0DAD" w:rsidP="00CC0DAD">
            <w:pPr>
              <w:jc w:val="left"/>
            </w:pPr>
            <w:r>
              <w:t>Rappel classe 1</w:t>
            </w:r>
          </w:p>
        </w:tc>
        <w:tc>
          <w:tcPr>
            <w:tcW w:w="1618" w:type="dxa"/>
          </w:tcPr>
          <w:p w14:paraId="4FA8E63C" w14:textId="4344604C" w:rsidR="00CA73CC" w:rsidRDefault="00CC0DAD" w:rsidP="00CA73CC">
            <w:pPr>
              <w:cnfStyle w:val="000000000000" w:firstRow="0" w:lastRow="0" w:firstColumn="0" w:lastColumn="0" w:oddVBand="0" w:evenVBand="0" w:oddHBand="0" w:evenHBand="0" w:firstRowFirstColumn="0" w:firstRowLastColumn="0" w:lastRowFirstColumn="0" w:lastRowLastColumn="0"/>
            </w:pPr>
            <w:r>
              <w:t>0.36</w:t>
            </w:r>
          </w:p>
        </w:tc>
        <w:tc>
          <w:tcPr>
            <w:tcW w:w="1618" w:type="dxa"/>
          </w:tcPr>
          <w:p w14:paraId="32C89B31" w14:textId="033F1D4E" w:rsidR="00CA73CC" w:rsidRDefault="00CC0DAD" w:rsidP="00CA73CC">
            <w:pPr>
              <w:cnfStyle w:val="000000000000" w:firstRow="0" w:lastRow="0" w:firstColumn="0" w:lastColumn="0" w:oddVBand="0" w:evenVBand="0" w:oddHBand="0" w:evenHBand="0" w:firstRowFirstColumn="0" w:firstRowLastColumn="0" w:lastRowFirstColumn="0" w:lastRowLastColumn="0"/>
            </w:pPr>
            <w:r>
              <w:t>0.37</w:t>
            </w:r>
          </w:p>
        </w:tc>
        <w:tc>
          <w:tcPr>
            <w:tcW w:w="1618" w:type="dxa"/>
          </w:tcPr>
          <w:p w14:paraId="54F67E17" w14:textId="26B64C78" w:rsidR="00CA73CC" w:rsidRDefault="00CC0DAD" w:rsidP="00CA73CC">
            <w:pPr>
              <w:cnfStyle w:val="000000000000" w:firstRow="0" w:lastRow="0" w:firstColumn="0" w:lastColumn="0" w:oddVBand="0" w:evenVBand="0" w:oddHBand="0" w:evenHBand="0" w:firstRowFirstColumn="0" w:firstRowLastColumn="0" w:lastRowFirstColumn="0" w:lastRowLastColumn="0"/>
            </w:pPr>
            <w:r>
              <w:t>0.52</w:t>
            </w:r>
          </w:p>
        </w:tc>
        <w:tc>
          <w:tcPr>
            <w:tcW w:w="1618" w:type="dxa"/>
          </w:tcPr>
          <w:p w14:paraId="0F5029A6" w14:textId="182F4F6A" w:rsidR="00CA73CC" w:rsidRDefault="00CC0DAD" w:rsidP="00CA73CC">
            <w:pPr>
              <w:cnfStyle w:val="000000000000" w:firstRow="0" w:lastRow="0" w:firstColumn="0" w:lastColumn="0" w:oddVBand="0" w:evenVBand="0" w:oddHBand="0" w:evenHBand="0" w:firstRowFirstColumn="0" w:firstRowLastColumn="0" w:lastRowFirstColumn="0" w:lastRowLastColumn="0"/>
            </w:pPr>
            <w:r>
              <w:t>0.45</w:t>
            </w:r>
          </w:p>
        </w:tc>
        <w:tc>
          <w:tcPr>
            <w:tcW w:w="1618" w:type="dxa"/>
          </w:tcPr>
          <w:p w14:paraId="115A915C" w14:textId="0155B227" w:rsidR="00CA73CC" w:rsidRDefault="00CC0DAD" w:rsidP="00CA73CC">
            <w:pPr>
              <w:cnfStyle w:val="000000000000" w:firstRow="0" w:lastRow="0" w:firstColumn="0" w:lastColumn="0" w:oddVBand="0" w:evenVBand="0" w:oddHBand="0" w:evenHBand="0" w:firstRowFirstColumn="0" w:firstRowLastColumn="0" w:lastRowFirstColumn="0" w:lastRowLastColumn="0"/>
            </w:pPr>
            <w:r>
              <w:t>0.40</w:t>
            </w:r>
          </w:p>
        </w:tc>
      </w:tr>
      <w:tr w:rsidR="00CC0DAD" w14:paraId="289CABDD"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4177B67A" w14:textId="77777777" w:rsidR="00CC0DAD" w:rsidRDefault="00CC0DAD" w:rsidP="00CC0DAD">
            <w:pPr>
              <w:jc w:val="left"/>
            </w:pPr>
            <w:r>
              <w:t xml:space="preserve">F1 </w:t>
            </w:r>
          </w:p>
          <w:p w14:paraId="175CA1A4" w14:textId="7CE3927D" w:rsidR="00CA73CC" w:rsidRDefault="00CC0DAD" w:rsidP="00CC0DAD">
            <w:pPr>
              <w:jc w:val="left"/>
            </w:pPr>
            <w:proofErr w:type="gramStart"/>
            <w:r>
              <w:t>classe</w:t>
            </w:r>
            <w:proofErr w:type="gramEnd"/>
            <w:r>
              <w:t xml:space="preserve"> 1</w:t>
            </w:r>
          </w:p>
        </w:tc>
        <w:tc>
          <w:tcPr>
            <w:tcW w:w="1618" w:type="dxa"/>
          </w:tcPr>
          <w:p w14:paraId="077FEEDB" w14:textId="66AA3971" w:rsidR="00CA73CC" w:rsidRDefault="00CC0DAD" w:rsidP="00CA73CC">
            <w:pPr>
              <w:cnfStyle w:val="000000100000" w:firstRow="0" w:lastRow="0" w:firstColumn="0" w:lastColumn="0" w:oddVBand="0" w:evenVBand="0" w:oddHBand="1" w:evenHBand="0" w:firstRowFirstColumn="0" w:firstRowLastColumn="0" w:lastRowFirstColumn="0" w:lastRowLastColumn="0"/>
            </w:pPr>
            <w:r>
              <w:t>0.48</w:t>
            </w:r>
          </w:p>
        </w:tc>
        <w:tc>
          <w:tcPr>
            <w:tcW w:w="1618" w:type="dxa"/>
          </w:tcPr>
          <w:p w14:paraId="57B1D882" w14:textId="4920E75A" w:rsidR="00CA73CC" w:rsidRDefault="00CC0DAD" w:rsidP="00CA73CC">
            <w:pPr>
              <w:cnfStyle w:val="000000100000" w:firstRow="0" w:lastRow="0" w:firstColumn="0" w:lastColumn="0" w:oddVBand="0" w:evenVBand="0" w:oddHBand="1" w:evenHBand="0" w:firstRowFirstColumn="0" w:firstRowLastColumn="0" w:lastRowFirstColumn="0" w:lastRowLastColumn="0"/>
            </w:pPr>
            <w:r>
              <w:t>0.49</w:t>
            </w:r>
          </w:p>
        </w:tc>
        <w:tc>
          <w:tcPr>
            <w:tcW w:w="1618" w:type="dxa"/>
          </w:tcPr>
          <w:p w14:paraId="5CCBDB73" w14:textId="645AD196" w:rsidR="00CA73CC" w:rsidRDefault="00CC0DAD" w:rsidP="00CA73CC">
            <w:pPr>
              <w:cnfStyle w:val="000000100000" w:firstRow="0" w:lastRow="0" w:firstColumn="0" w:lastColumn="0" w:oddVBand="0" w:evenVBand="0" w:oddHBand="1" w:evenHBand="0" w:firstRowFirstColumn="0" w:firstRowLastColumn="0" w:lastRowFirstColumn="0" w:lastRowLastColumn="0"/>
            </w:pPr>
            <w:r>
              <w:t>0.63</w:t>
            </w:r>
          </w:p>
        </w:tc>
        <w:tc>
          <w:tcPr>
            <w:tcW w:w="1618" w:type="dxa"/>
          </w:tcPr>
          <w:p w14:paraId="13AEBE05" w14:textId="6BB6199C" w:rsidR="00CA73CC" w:rsidRDefault="00CC0DAD" w:rsidP="00CA73CC">
            <w:pPr>
              <w:cnfStyle w:val="000000100000" w:firstRow="0" w:lastRow="0" w:firstColumn="0" w:lastColumn="0" w:oddVBand="0" w:evenVBand="0" w:oddHBand="1" w:evenHBand="0" w:firstRowFirstColumn="0" w:firstRowLastColumn="0" w:lastRowFirstColumn="0" w:lastRowLastColumn="0"/>
            </w:pPr>
            <w:r>
              <w:t>0.59</w:t>
            </w:r>
          </w:p>
        </w:tc>
        <w:tc>
          <w:tcPr>
            <w:tcW w:w="1618" w:type="dxa"/>
          </w:tcPr>
          <w:p w14:paraId="31BC873B" w14:textId="44E44017" w:rsidR="00CA73CC" w:rsidRDefault="00CC0DAD" w:rsidP="00CA73CC">
            <w:pPr>
              <w:cnfStyle w:val="000000100000" w:firstRow="0" w:lastRow="0" w:firstColumn="0" w:lastColumn="0" w:oddVBand="0" w:evenVBand="0" w:oddHBand="1" w:evenHBand="0" w:firstRowFirstColumn="0" w:firstRowLastColumn="0" w:lastRowFirstColumn="0" w:lastRowLastColumn="0"/>
            </w:pPr>
            <w:r>
              <w:t>0.49</w:t>
            </w:r>
          </w:p>
        </w:tc>
      </w:tr>
      <w:tr w:rsidR="00CA73CC" w14:paraId="1A13CF30"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3B4AF3C8" w14:textId="5B985828" w:rsidR="00CA73CC" w:rsidRDefault="00CC0DAD" w:rsidP="00CC0DAD">
            <w:pPr>
              <w:jc w:val="left"/>
            </w:pPr>
            <w:r>
              <w:t>F1 pondéré (</w:t>
            </w:r>
            <w:proofErr w:type="spellStart"/>
            <w:r>
              <w:t>weighted</w:t>
            </w:r>
            <w:proofErr w:type="spellEnd"/>
            <w:r>
              <w:t>)</w:t>
            </w:r>
          </w:p>
        </w:tc>
        <w:tc>
          <w:tcPr>
            <w:tcW w:w="1618" w:type="dxa"/>
          </w:tcPr>
          <w:p w14:paraId="253B1168" w14:textId="10CF7332" w:rsidR="00CA73CC" w:rsidRDefault="00CC0DAD" w:rsidP="00CA73CC">
            <w:pPr>
              <w:cnfStyle w:val="000000000000" w:firstRow="0" w:lastRow="0" w:firstColumn="0" w:lastColumn="0" w:oddVBand="0" w:evenVBand="0" w:oddHBand="0" w:evenHBand="0" w:firstRowFirstColumn="0" w:firstRowLastColumn="0" w:lastRowFirstColumn="0" w:lastRowLastColumn="0"/>
            </w:pPr>
            <w:r>
              <w:t>0.86</w:t>
            </w:r>
          </w:p>
        </w:tc>
        <w:tc>
          <w:tcPr>
            <w:tcW w:w="1618" w:type="dxa"/>
          </w:tcPr>
          <w:p w14:paraId="45772230" w14:textId="03106BAB" w:rsidR="00CA73CC" w:rsidRDefault="00CC0DAD" w:rsidP="00CA73CC">
            <w:pPr>
              <w:cnfStyle w:val="000000000000" w:firstRow="0" w:lastRow="0" w:firstColumn="0" w:lastColumn="0" w:oddVBand="0" w:evenVBand="0" w:oddHBand="0" w:evenHBand="0" w:firstRowFirstColumn="0" w:firstRowLastColumn="0" w:lastRowFirstColumn="0" w:lastRowLastColumn="0"/>
            </w:pPr>
            <w:r>
              <w:t>0.86</w:t>
            </w:r>
          </w:p>
        </w:tc>
        <w:tc>
          <w:tcPr>
            <w:tcW w:w="1618" w:type="dxa"/>
          </w:tcPr>
          <w:p w14:paraId="06675FD0" w14:textId="69C4A849" w:rsidR="00CA73CC" w:rsidRDefault="00CC0DAD" w:rsidP="00CA73CC">
            <w:pPr>
              <w:cnfStyle w:val="000000000000" w:firstRow="0" w:lastRow="0" w:firstColumn="0" w:lastColumn="0" w:oddVBand="0" w:evenVBand="0" w:oddHBand="0" w:evenHBand="0" w:firstRowFirstColumn="0" w:firstRowLastColumn="0" w:lastRowFirstColumn="0" w:lastRowLastColumn="0"/>
            </w:pPr>
            <w:r>
              <w:t>0.88</w:t>
            </w:r>
          </w:p>
        </w:tc>
        <w:tc>
          <w:tcPr>
            <w:tcW w:w="1618" w:type="dxa"/>
          </w:tcPr>
          <w:p w14:paraId="46D34FE8" w14:textId="75A1C265" w:rsidR="00CA73CC" w:rsidRDefault="00CC0DAD" w:rsidP="00CA73CC">
            <w:pPr>
              <w:cnfStyle w:val="000000000000" w:firstRow="0" w:lastRow="0" w:firstColumn="0" w:lastColumn="0" w:oddVBand="0" w:evenVBand="0" w:oddHBand="0" w:evenHBand="0" w:firstRowFirstColumn="0" w:firstRowLastColumn="0" w:lastRowFirstColumn="0" w:lastRowLastColumn="0"/>
            </w:pPr>
            <w:r>
              <w:t>0.93</w:t>
            </w:r>
          </w:p>
        </w:tc>
        <w:tc>
          <w:tcPr>
            <w:tcW w:w="1618" w:type="dxa"/>
          </w:tcPr>
          <w:p w14:paraId="33AD4A9A" w14:textId="37C64E4B" w:rsidR="00CA73CC" w:rsidRDefault="00CC0DAD" w:rsidP="00CA73CC">
            <w:pPr>
              <w:cnfStyle w:val="000000000000" w:firstRow="0" w:lastRow="0" w:firstColumn="0" w:lastColumn="0" w:oddVBand="0" w:evenVBand="0" w:oddHBand="0" w:evenHBand="0" w:firstRowFirstColumn="0" w:firstRowLastColumn="0" w:lastRowFirstColumn="0" w:lastRowLastColumn="0"/>
            </w:pPr>
            <w:r>
              <w:t>0.77</w:t>
            </w:r>
          </w:p>
        </w:tc>
      </w:tr>
      <w:tr w:rsidR="00CC0DAD" w14:paraId="10F90EB9"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33E53524" w14:textId="1120AF8F" w:rsidR="00CC0DAD" w:rsidRDefault="00CC0DAD" w:rsidP="00CC0DAD">
            <w:pPr>
              <w:jc w:val="left"/>
            </w:pPr>
            <w:r>
              <w:t xml:space="preserve">Précision globale </w:t>
            </w:r>
          </w:p>
        </w:tc>
        <w:tc>
          <w:tcPr>
            <w:tcW w:w="1618" w:type="dxa"/>
          </w:tcPr>
          <w:p w14:paraId="7B34798C" w14:textId="1DBF49F8" w:rsidR="00CC0DAD" w:rsidRDefault="00CC0DAD" w:rsidP="00CA73CC">
            <w:pPr>
              <w:cnfStyle w:val="000000100000" w:firstRow="0" w:lastRow="0" w:firstColumn="0" w:lastColumn="0" w:oddVBand="0" w:evenVBand="0" w:oddHBand="1" w:evenHBand="0" w:firstRowFirstColumn="0" w:firstRowLastColumn="0" w:lastRowFirstColumn="0" w:lastRowLastColumn="0"/>
            </w:pPr>
            <w:r>
              <w:t>0.88</w:t>
            </w:r>
          </w:p>
        </w:tc>
        <w:tc>
          <w:tcPr>
            <w:tcW w:w="1618" w:type="dxa"/>
          </w:tcPr>
          <w:p w14:paraId="2727D70A" w14:textId="68A249DD" w:rsidR="00CC0DAD" w:rsidRDefault="00CC0DAD" w:rsidP="00CA73CC">
            <w:pPr>
              <w:cnfStyle w:val="000000100000" w:firstRow="0" w:lastRow="0" w:firstColumn="0" w:lastColumn="0" w:oddVBand="0" w:evenVBand="0" w:oddHBand="1" w:evenHBand="0" w:firstRowFirstColumn="0" w:firstRowLastColumn="0" w:lastRowFirstColumn="0" w:lastRowLastColumn="0"/>
            </w:pPr>
            <w:r>
              <w:t>0.87</w:t>
            </w:r>
          </w:p>
        </w:tc>
        <w:tc>
          <w:tcPr>
            <w:tcW w:w="1618" w:type="dxa"/>
          </w:tcPr>
          <w:p w14:paraId="3E7152C1" w14:textId="25A4790A" w:rsidR="00CC0DAD"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1C8091D4" w14:textId="611422C1" w:rsidR="00CC0DAD" w:rsidRDefault="00CC0DAD" w:rsidP="00CA73CC">
            <w:pPr>
              <w:cnfStyle w:val="000000100000" w:firstRow="0" w:lastRow="0" w:firstColumn="0" w:lastColumn="0" w:oddVBand="0" w:evenVBand="0" w:oddHBand="1" w:evenHBand="0" w:firstRowFirstColumn="0" w:firstRowLastColumn="0" w:lastRowFirstColumn="0" w:lastRowLastColumn="0"/>
            </w:pPr>
            <w:r>
              <w:t>0.94</w:t>
            </w:r>
          </w:p>
        </w:tc>
        <w:tc>
          <w:tcPr>
            <w:tcW w:w="1618" w:type="dxa"/>
          </w:tcPr>
          <w:p w14:paraId="0B673215" w14:textId="6E525F9C" w:rsidR="00CC0DAD" w:rsidRDefault="00CC0DAD" w:rsidP="00CC0DAD">
            <w:pPr>
              <w:keepNext/>
              <w:cnfStyle w:val="000000100000" w:firstRow="0" w:lastRow="0" w:firstColumn="0" w:lastColumn="0" w:oddVBand="0" w:evenVBand="0" w:oddHBand="1" w:evenHBand="0" w:firstRowFirstColumn="0" w:firstRowLastColumn="0" w:lastRowFirstColumn="0" w:lastRowLastColumn="0"/>
            </w:pPr>
            <w:r>
              <w:t>0.78</w:t>
            </w:r>
          </w:p>
        </w:tc>
      </w:tr>
    </w:tbl>
    <w:p w14:paraId="492D09B9" w14:textId="7FF4B5B8" w:rsidR="00CA73CC" w:rsidRDefault="00CC0DAD" w:rsidP="00CC0DAD">
      <w:pPr>
        <w:pStyle w:val="Caption"/>
        <w:jc w:val="center"/>
      </w:pPr>
      <w:r>
        <w:t xml:space="preserve">Figure </w:t>
      </w:r>
      <w:fldSimple w:instr=" SEQ Figure \* ARABIC ">
        <w:r w:rsidR="00075737">
          <w:rPr>
            <w:noProof/>
          </w:rPr>
          <w:t>36</w:t>
        </w:r>
      </w:fldSimple>
      <w:r>
        <w:t xml:space="preserve"> : Tableau récapitulatif des scores du </w:t>
      </w:r>
      <w:proofErr w:type="spellStart"/>
      <w:r>
        <w:t>Random</w:t>
      </w:r>
      <w:proofErr w:type="spellEnd"/>
      <w:r>
        <w:t xml:space="preserve"> Forest selon les différents modèles</w:t>
      </w:r>
    </w:p>
    <w:p w14:paraId="63A9599B" w14:textId="59578A4C" w:rsidR="00CA73CC" w:rsidRPr="00CA73CC" w:rsidRDefault="00CA73CC" w:rsidP="00CC0DAD">
      <w:pPr>
        <w:jc w:val="both"/>
      </w:pPr>
      <w:r>
        <w:t xml:space="preserve">En résumé, les modèles ont des performances variables en fonction de l'ensemble de données et de la classe prédite. </w:t>
      </w:r>
      <w:commentRangeStart w:id="124"/>
      <w:r>
        <w:t xml:space="preserve">Le modèle </w:t>
      </w:r>
      <w:proofErr w:type="spellStart"/>
      <w:r>
        <w:t>df_chaud_humide</w:t>
      </w:r>
      <w:proofErr w:type="spellEnd"/>
      <w:r>
        <w:t xml:space="preserve"> et le modèle </w:t>
      </w:r>
      <w:proofErr w:type="spellStart"/>
      <w:r>
        <w:t>df_mediterraneen</w:t>
      </w:r>
      <w:proofErr w:type="spellEnd"/>
      <w:r>
        <w:t xml:space="preserve"> semblent avoir des performances supérieures par rapport aux autres modèles en termes de précision, rappel et F1-score pondéré.</w:t>
      </w:r>
      <w:commentRangeEnd w:id="124"/>
      <w:r w:rsidR="007B7F17">
        <w:rPr>
          <w:rStyle w:val="CommentReference"/>
        </w:rPr>
        <w:commentReference w:id="124"/>
      </w:r>
    </w:p>
    <w:p w14:paraId="2D50B9EB" w14:textId="72E076ED" w:rsidR="007B7F17" w:rsidRDefault="004A757B" w:rsidP="00F20FA0">
      <w:pPr>
        <w:pStyle w:val="Heading3"/>
        <w:numPr>
          <w:ilvl w:val="1"/>
          <w:numId w:val="3"/>
        </w:numPr>
      </w:pPr>
      <w:bookmarkStart w:id="125" w:name="_Toc136266693"/>
      <w:r>
        <w:t>Courbes d’apprentissage</w:t>
      </w:r>
      <w:bookmarkEnd w:id="125"/>
    </w:p>
    <w:p w14:paraId="220CDCC2" w14:textId="77777777" w:rsidR="004A757B" w:rsidRDefault="004A757B" w:rsidP="004A757B">
      <w:pPr>
        <w:jc w:val="both"/>
      </w:pPr>
    </w:p>
    <w:p w14:paraId="104813F5" w14:textId="1219CEB4" w:rsidR="004A757B" w:rsidRPr="004A757B" w:rsidRDefault="004A757B" w:rsidP="004A757B">
      <w:pPr>
        <w:jc w:val="both"/>
      </w:pPr>
      <w:r w:rsidRPr="004A757B">
        <w:t xml:space="preserve">Pour chaque ensemble de données, le code génère un graphique de courbes d'apprentissage avec le nombre d'exemples d'entraînement sur l'axe des x et le score F1 </w:t>
      </w:r>
      <w:proofErr w:type="spellStart"/>
      <w:r w:rsidRPr="004A757B">
        <w:t>Weighted</w:t>
      </w:r>
      <w:proofErr w:type="spellEnd"/>
      <w:r w:rsidRPr="004A757B">
        <w:t xml:space="preserve"> sur l'axe des y. Le graphique contient deux courbes, une pour le score d'entraînement et une pour le score de validation croisée. Les zones ombrées autour de chaque courbe représentent l'écart type des scores.</w:t>
      </w:r>
    </w:p>
    <w:p w14:paraId="55811823" w14:textId="77777777" w:rsidR="004A757B" w:rsidRDefault="007B7F17" w:rsidP="004A757B">
      <w:pPr>
        <w:keepNext/>
        <w:jc w:val="center"/>
      </w:pPr>
      <w:r>
        <w:rPr>
          <w:noProof/>
        </w:rPr>
        <w:drawing>
          <wp:inline distT="0" distB="0" distL="0" distR="0" wp14:anchorId="61982366" wp14:editId="2CCE498C">
            <wp:extent cx="6186055" cy="1770560"/>
            <wp:effectExtent l="0" t="0" r="5715" b="1270"/>
            <wp:docPr id="486290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2317" cy="1775214"/>
                    </a:xfrm>
                    <a:prstGeom prst="rect">
                      <a:avLst/>
                    </a:prstGeom>
                    <a:noFill/>
                    <a:ln>
                      <a:noFill/>
                    </a:ln>
                  </pic:spPr>
                </pic:pic>
              </a:graphicData>
            </a:graphic>
          </wp:inline>
        </w:drawing>
      </w:r>
    </w:p>
    <w:p w14:paraId="59CE97D9" w14:textId="6C18EC1E" w:rsidR="007B7F17" w:rsidRDefault="004A757B" w:rsidP="004A757B">
      <w:pPr>
        <w:pStyle w:val="Caption"/>
        <w:jc w:val="center"/>
      </w:pPr>
      <w:r>
        <w:t xml:space="preserve">Figure </w:t>
      </w:r>
      <w:fldSimple w:instr=" SEQ Figure \* ARABIC ">
        <w:r w:rsidR="00075737">
          <w:rPr>
            <w:noProof/>
          </w:rPr>
          <w:t>37</w:t>
        </w:r>
      </w:fldSimple>
      <w:r>
        <w:t> : Courbes d’apprentissage selon les jeux de données</w:t>
      </w:r>
    </w:p>
    <w:p w14:paraId="17948FE6" w14:textId="77777777" w:rsidR="004A757B" w:rsidRDefault="004A757B" w:rsidP="004A757B">
      <w:pPr>
        <w:jc w:val="both"/>
      </w:pPr>
      <w:r>
        <w:t>Le but des courbes d'apprentissage est d'évaluer les performances du classificateur sur l'ensemble d'entraînement et l'ensemble de validation à mesure que le nombre d'exemples d'entraînement augmente. Si le score d'entraînement est beaucoup plus élevé que le score de validation, cela indique un surapprentissage, ce qui signifie que le modèle est trop complexe et s'ajuste trop étroitement aux données d'entraînement, ce qui entraîne une mauvaise généralisation aux nouvelles données.</w:t>
      </w:r>
    </w:p>
    <w:p w14:paraId="39612693" w14:textId="77777777" w:rsidR="004A757B" w:rsidRDefault="004A757B" w:rsidP="004A757B">
      <w:pPr>
        <w:jc w:val="both"/>
      </w:pPr>
    </w:p>
    <w:p w14:paraId="5F119BD5" w14:textId="77777777" w:rsidR="004A757B" w:rsidRDefault="004A757B" w:rsidP="004A757B">
      <w:pPr>
        <w:jc w:val="both"/>
      </w:pPr>
      <w:r>
        <w:lastRenderedPageBreak/>
        <w:t xml:space="preserve">Le paramètre </w:t>
      </w:r>
      <w:proofErr w:type="spellStart"/>
      <w:r>
        <w:t>train_sizes</w:t>
      </w:r>
      <w:proofErr w:type="spellEnd"/>
      <w:r>
        <w:t xml:space="preserve"> spécifie les tailles des sous-ensembles d'entraînement, qui sont uniformément réparties entre 10% et 100% de la taille totale de l'ensemble d'entraînement. Le paramètre cv spécifie le nombre de plis dans la validation croisée. Le paramètre </w:t>
      </w:r>
      <w:proofErr w:type="spellStart"/>
      <w:r>
        <w:t>n_jobs</w:t>
      </w:r>
      <w:proofErr w:type="spellEnd"/>
      <w:r>
        <w:t xml:space="preserve"> spécifie le nombre de cœurs de CPU à utiliser pour le calcul parallèle.</w:t>
      </w:r>
    </w:p>
    <w:p w14:paraId="394D4F0B" w14:textId="6D1CC8DF" w:rsidR="004A757B" w:rsidRPr="004A757B" w:rsidRDefault="004A757B" w:rsidP="004A757B">
      <w:pPr>
        <w:jc w:val="both"/>
      </w:pPr>
      <w:r>
        <w:t xml:space="preserve">Les courbes d'apprentissage montrent que les performances du classificateur de forêt aléatoire s'améliorent à mesure que le nombre d'exemples d'entraînement augmente (sauf pour le modèle temps sec). Les courbes des scores d'entraînement et de validation croisée sont proches les unes </w:t>
      </w:r>
      <w:proofErr w:type="gramStart"/>
      <w:r>
        <w:t>des autres</w:t>
      </w:r>
      <w:proofErr w:type="gramEnd"/>
      <w:r>
        <w:t xml:space="preserve">, ce qui indique qu'il n'y a pas de surapprentissage significatif. Cependant, la largeur de la zone ombrée autour des courbes varie entre les ensembles de données, avec </w:t>
      </w:r>
      <w:proofErr w:type="spellStart"/>
      <w:r>
        <w:t>df_mediterraneen</w:t>
      </w:r>
      <w:proofErr w:type="spellEnd"/>
      <w:r>
        <w:t xml:space="preserve"> ayant la zone la plus large, ce qui indique une plus grande variabilité dans les scores de performances.</w:t>
      </w:r>
    </w:p>
    <w:p w14:paraId="4E5BC3CF" w14:textId="1D6BEC31" w:rsidR="006C4E3F" w:rsidRDefault="006C4E3F" w:rsidP="00F20FA0">
      <w:pPr>
        <w:pStyle w:val="Heading3"/>
        <w:numPr>
          <w:ilvl w:val="1"/>
          <w:numId w:val="3"/>
        </w:numPr>
      </w:pPr>
      <w:bookmarkStart w:id="126" w:name="_Toc136266694"/>
      <w:r>
        <w:t>Optimisation Bayésienne</w:t>
      </w:r>
      <w:r w:rsidR="00D81E84">
        <w:t xml:space="preserve"> du </w:t>
      </w:r>
      <w:proofErr w:type="spellStart"/>
      <w:r w:rsidR="00D81E84">
        <w:t>Random</w:t>
      </w:r>
      <w:proofErr w:type="spellEnd"/>
      <w:r w:rsidR="00D81E84">
        <w:t xml:space="preserve"> Forest</w:t>
      </w:r>
      <w:bookmarkEnd w:id="126"/>
    </w:p>
    <w:p w14:paraId="1B55AB6B" w14:textId="24669A1E" w:rsidR="006C4E3F" w:rsidRDefault="006C4E3F" w:rsidP="006C4E3F"/>
    <w:p w14:paraId="3C90944D" w14:textId="7F72FACE" w:rsidR="006C4E3F" w:rsidRDefault="006C4E3F" w:rsidP="006C4E3F">
      <w:r>
        <w:t>Dans un second temps, nous avons cherché à optimiser les modèles par une optimisation Bayésienne :</w:t>
      </w:r>
    </w:p>
    <w:p w14:paraId="299E7A04" w14:textId="77777777" w:rsidR="006C4E3F" w:rsidRDefault="006C4E3F" w:rsidP="006C4E3F">
      <w:pPr>
        <w:keepNext/>
        <w:jc w:val="center"/>
      </w:pPr>
      <w:r w:rsidRPr="006C4E3F">
        <w:drawing>
          <wp:inline distT="0" distB="0" distL="0" distR="0" wp14:anchorId="68C56857" wp14:editId="2DE34A9E">
            <wp:extent cx="5209309" cy="1414096"/>
            <wp:effectExtent l="0" t="0" r="0" b="0"/>
            <wp:docPr id="9053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3560" name=""/>
                    <pic:cNvPicPr/>
                  </pic:nvPicPr>
                  <pic:blipFill rotWithShape="1">
                    <a:blip r:embed="rId49"/>
                    <a:srcRect l="3926"/>
                    <a:stretch/>
                  </pic:blipFill>
                  <pic:spPr bwMode="auto">
                    <a:xfrm>
                      <a:off x="0" y="0"/>
                      <a:ext cx="5238217" cy="1421943"/>
                    </a:xfrm>
                    <a:prstGeom prst="rect">
                      <a:avLst/>
                    </a:prstGeom>
                    <a:ln>
                      <a:noFill/>
                    </a:ln>
                    <a:extLst>
                      <a:ext uri="{53640926-AAD7-44D8-BBD7-CCE9431645EC}">
                        <a14:shadowObscured xmlns:a14="http://schemas.microsoft.com/office/drawing/2010/main"/>
                      </a:ext>
                    </a:extLst>
                  </pic:spPr>
                </pic:pic>
              </a:graphicData>
            </a:graphic>
          </wp:inline>
        </w:drawing>
      </w:r>
    </w:p>
    <w:p w14:paraId="74333DEF" w14:textId="72F3BB8D" w:rsidR="006C4E3F" w:rsidRPr="006C4E3F" w:rsidRDefault="006C4E3F" w:rsidP="006C4E3F">
      <w:pPr>
        <w:pStyle w:val="Caption"/>
        <w:jc w:val="center"/>
      </w:pPr>
      <w:r>
        <w:t xml:space="preserve">Figure </w:t>
      </w:r>
      <w:fldSimple w:instr=" SEQ Figure \* ARABIC ">
        <w:r w:rsidR="00075737">
          <w:rPr>
            <w:noProof/>
          </w:rPr>
          <w:t>38</w:t>
        </w:r>
      </w:fldSimple>
      <w:r>
        <w:t> : Résultats de l’optimisation</w:t>
      </w:r>
    </w:p>
    <w:p w14:paraId="6A8DD2ED" w14:textId="4E06E72E" w:rsidR="0034696E" w:rsidRPr="0034696E" w:rsidRDefault="006C4E3F" w:rsidP="006C4E3F">
      <w:pPr>
        <w:jc w:val="both"/>
      </w:pPr>
      <w:r>
        <w:t>En comparant les résultats avant et après l'optimisation bayésienne, on peut voir une amélioration significative des performances des modèles.</w:t>
      </w:r>
      <w:r w:rsidR="003C1880">
        <w:t xml:space="preserve"> </w:t>
      </w:r>
      <w:r>
        <w:t>Avant l'optimisation, les précisions variaient entre 0,79 et 0,94, tandis que les rappels variaient entre 0,35 et 0,52.</w:t>
      </w:r>
      <w:r w:rsidR="003C1880">
        <w:t xml:space="preserve"> </w:t>
      </w:r>
      <w:r>
        <w:t>Après l'optimisation, les précisions sont restées stables, mais les rappels ont augmenté, allant de 0,37 à 0,54. Les scores F1 pondérés ont également augmenté dans certains cas.</w:t>
      </w:r>
      <w:r w:rsidR="003C1880">
        <w:t xml:space="preserve"> </w:t>
      </w:r>
      <w:r>
        <w:t>L'optimisation bayésienne a permis de trouver des hyperparamètres plus adaptés à chaque modèle et a amélioré les performances des modèles.</w:t>
      </w:r>
    </w:p>
    <w:p w14:paraId="1CAA6DE2" w14:textId="713FB1D2" w:rsidR="00BB2B37" w:rsidRDefault="00BB2B37" w:rsidP="00BB2B37">
      <w:pPr>
        <w:jc w:val="both"/>
      </w:pPr>
      <w:r w:rsidRPr="00BB2B37">
        <w:t xml:space="preserve">Les courbes d'apprentissage montrent que les performances du classificateur de forêt aléatoire s'améliorent à mesure que le nombre d'exemples d'entraînement augmente (sauf pour le modèle temps sec). Les courbes des scores d'entraînement et de validation croisée sont proches les unes </w:t>
      </w:r>
      <w:proofErr w:type="gramStart"/>
      <w:r w:rsidRPr="00BB2B37">
        <w:t>des autres</w:t>
      </w:r>
      <w:proofErr w:type="gramEnd"/>
      <w:r w:rsidRPr="00BB2B37">
        <w:t xml:space="preserve">, ce qui indique qu'il n'y a pas de surapprentissage significatif. Cependant, la largeur de la zone ombrée autour des courbes varie entre les ensembles de données, avec </w:t>
      </w:r>
      <w:proofErr w:type="spellStart"/>
      <w:r w:rsidRPr="00BB2B37">
        <w:t>df_mediterraneen</w:t>
      </w:r>
      <w:proofErr w:type="spellEnd"/>
      <w:r w:rsidRPr="00BB2B37">
        <w:t xml:space="preserve"> ayant la zone la plus large, ce qui indique une plus grande variabilité dans les scores de performances</w:t>
      </w:r>
    </w:p>
    <w:p w14:paraId="3624272D" w14:textId="6CB07BE3" w:rsidR="00D81E84" w:rsidRDefault="00D81E84" w:rsidP="00F20FA0">
      <w:pPr>
        <w:pStyle w:val="Heading3"/>
        <w:numPr>
          <w:ilvl w:val="1"/>
          <w:numId w:val="3"/>
        </w:numPr>
      </w:pPr>
      <w:bookmarkStart w:id="127" w:name="_Toc136266695"/>
      <w:r>
        <w:t xml:space="preserve">Modélisation par </w:t>
      </w:r>
      <w:proofErr w:type="spellStart"/>
      <w:r>
        <w:t>XGBoost</w:t>
      </w:r>
      <w:proofErr w:type="spellEnd"/>
      <w:r>
        <w:t xml:space="preserve"> Classifier</w:t>
      </w:r>
      <w:bookmarkEnd w:id="127"/>
    </w:p>
    <w:p w14:paraId="2EFFE9F7" w14:textId="77777777" w:rsidR="00D81E84" w:rsidRDefault="00D81E84" w:rsidP="00BB2B37">
      <w:pPr>
        <w:jc w:val="both"/>
      </w:pPr>
    </w:p>
    <w:p w14:paraId="1B0A67BE" w14:textId="77777777" w:rsidR="00D81E84" w:rsidRDefault="00D81E84" w:rsidP="00D81E84"/>
    <w:p w14:paraId="793AB71E" w14:textId="68CE9093" w:rsidR="00D81E84" w:rsidRDefault="00D81E84" w:rsidP="00D81E84">
      <w:r>
        <w:t>Le tableau suivant récapitule les scores pour les différents jeu</w:t>
      </w:r>
      <w:r>
        <w:t>x</w:t>
      </w:r>
      <w:r>
        <w:t xml:space="preserve"> de données.</w:t>
      </w:r>
    </w:p>
    <w:tbl>
      <w:tblPr>
        <w:tblStyle w:val="GridTable3-Accent5"/>
        <w:tblW w:w="0" w:type="auto"/>
        <w:tblLook w:val="04A0" w:firstRow="1" w:lastRow="0" w:firstColumn="1" w:lastColumn="0" w:noHBand="0" w:noVBand="1"/>
      </w:tblPr>
      <w:tblGrid>
        <w:gridCol w:w="1270"/>
        <w:gridCol w:w="1618"/>
        <w:gridCol w:w="1618"/>
        <w:gridCol w:w="1618"/>
        <w:gridCol w:w="1618"/>
        <w:gridCol w:w="1618"/>
      </w:tblGrid>
      <w:tr w:rsidR="00D81E84" w14:paraId="705DBA7A" w14:textId="77777777" w:rsidTr="00A449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0" w:type="dxa"/>
          </w:tcPr>
          <w:p w14:paraId="5C8FE498" w14:textId="77777777" w:rsidR="00D81E84" w:rsidRDefault="00D81E84" w:rsidP="00A44981">
            <w:pPr>
              <w:jc w:val="center"/>
              <w:rPr>
                <w:b w:val="0"/>
                <w:bCs w:val="0"/>
                <w:i w:val="0"/>
                <w:iCs w:val="0"/>
              </w:rPr>
            </w:pPr>
            <w:r>
              <w:lastRenderedPageBreak/>
              <w:t>Métrique</w:t>
            </w:r>
          </w:p>
          <w:p w14:paraId="17418E3D" w14:textId="77777777" w:rsidR="00D81E84" w:rsidRDefault="00D81E84" w:rsidP="00A44981">
            <w:pPr>
              <w:jc w:val="center"/>
            </w:pPr>
          </w:p>
        </w:tc>
        <w:tc>
          <w:tcPr>
            <w:tcW w:w="1618" w:type="dxa"/>
          </w:tcPr>
          <w:p w14:paraId="48FA66AB" w14:textId="77777777" w:rsidR="00D81E84" w:rsidRDefault="00D81E84" w:rsidP="00A44981">
            <w:pPr>
              <w:jc w:val="center"/>
              <w:cnfStyle w:val="100000000000" w:firstRow="1" w:lastRow="0" w:firstColumn="0" w:lastColumn="0" w:oddVBand="0" w:evenVBand="0" w:oddHBand="0" w:evenHBand="0" w:firstRowFirstColumn="0" w:firstRowLastColumn="0" w:lastRowFirstColumn="0" w:lastRowLastColumn="0"/>
            </w:pPr>
            <w:r>
              <w:t>Chaud humide</w:t>
            </w:r>
          </w:p>
        </w:tc>
        <w:tc>
          <w:tcPr>
            <w:tcW w:w="1618" w:type="dxa"/>
          </w:tcPr>
          <w:p w14:paraId="494183EA" w14:textId="77777777" w:rsidR="00D81E84" w:rsidRDefault="00D81E84" w:rsidP="00A44981">
            <w:pPr>
              <w:jc w:val="center"/>
              <w:cnfStyle w:val="100000000000" w:firstRow="1" w:lastRow="0" w:firstColumn="0" w:lastColumn="0" w:oddVBand="0" w:evenVBand="0" w:oddHBand="0" w:evenHBand="0" w:firstRowFirstColumn="0" w:firstRowLastColumn="0" w:lastRowFirstColumn="0" w:lastRowLastColumn="0"/>
            </w:pPr>
            <w:r>
              <w:t>Tempéré froid</w:t>
            </w:r>
          </w:p>
        </w:tc>
        <w:tc>
          <w:tcPr>
            <w:tcW w:w="1618" w:type="dxa"/>
          </w:tcPr>
          <w:p w14:paraId="716E8105" w14:textId="77777777" w:rsidR="00D81E84" w:rsidRDefault="00D81E84" w:rsidP="00A44981">
            <w:pPr>
              <w:jc w:val="center"/>
              <w:cnfStyle w:val="100000000000" w:firstRow="1" w:lastRow="0" w:firstColumn="0" w:lastColumn="0" w:oddVBand="0" w:evenVBand="0" w:oddHBand="0" w:evenHBand="0" w:firstRowFirstColumn="0" w:firstRowLastColumn="0" w:lastRowFirstColumn="0" w:lastRowLastColumn="0"/>
            </w:pPr>
            <w:r>
              <w:t>Méditerranéen</w:t>
            </w:r>
          </w:p>
        </w:tc>
        <w:tc>
          <w:tcPr>
            <w:tcW w:w="1618" w:type="dxa"/>
          </w:tcPr>
          <w:p w14:paraId="375894ED" w14:textId="77777777" w:rsidR="00D81E84" w:rsidRDefault="00D81E84" w:rsidP="00A44981">
            <w:pPr>
              <w:jc w:val="center"/>
              <w:cnfStyle w:val="100000000000" w:firstRow="1" w:lastRow="0" w:firstColumn="0" w:lastColumn="0" w:oddVBand="0" w:evenVBand="0" w:oddHBand="0" w:evenHBand="0" w:firstRowFirstColumn="0" w:firstRowLastColumn="0" w:lastRowFirstColumn="0" w:lastRowLastColumn="0"/>
            </w:pPr>
            <w:r>
              <w:t>Sec</w:t>
            </w:r>
          </w:p>
        </w:tc>
        <w:tc>
          <w:tcPr>
            <w:tcW w:w="1618" w:type="dxa"/>
          </w:tcPr>
          <w:p w14:paraId="5C562887" w14:textId="77777777" w:rsidR="00D81E84" w:rsidRDefault="00D81E84" w:rsidP="00A44981">
            <w:pPr>
              <w:jc w:val="center"/>
              <w:cnfStyle w:val="100000000000" w:firstRow="1" w:lastRow="0" w:firstColumn="0" w:lastColumn="0" w:oddVBand="0" w:evenVBand="0" w:oddHBand="0" w:evenHBand="0" w:firstRowFirstColumn="0" w:firstRowLastColumn="0" w:lastRowFirstColumn="0" w:lastRowLastColumn="0"/>
            </w:pPr>
            <w:r>
              <w:t>Local</w:t>
            </w:r>
          </w:p>
        </w:tc>
      </w:tr>
      <w:tr w:rsidR="00D81E84" w14:paraId="31A39D38" w14:textId="77777777" w:rsidTr="00A44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56C7C8B0" w14:textId="77777777" w:rsidR="00D81E84" w:rsidRDefault="00D81E84" w:rsidP="00A44981">
            <w:pPr>
              <w:jc w:val="left"/>
            </w:pPr>
            <w:r>
              <w:t>Précision classe 0</w:t>
            </w:r>
          </w:p>
        </w:tc>
        <w:tc>
          <w:tcPr>
            <w:tcW w:w="1618" w:type="dxa"/>
          </w:tcPr>
          <w:p w14:paraId="496AF735" w14:textId="77777777" w:rsidR="00D81E84" w:rsidRDefault="00D81E84" w:rsidP="00A44981">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279A7BFB" w14:textId="77777777" w:rsidR="00D81E84" w:rsidRDefault="00D81E84" w:rsidP="00A44981">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6C9309D9" w14:textId="58ABA251" w:rsidR="00D81E84" w:rsidRDefault="00D81E84" w:rsidP="00A44981">
            <w:pPr>
              <w:cnfStyle w:val="000000100000" w:firstRow="0" w:lastRow="0" w:firstColumn="0" w:lastColumn="0" w:oddVBand="0" w:evenVBand="0" w:oddHBand="1" w:evenHBand="0" w:firstRowFirstColumn="0" w:firstRowLastColumn="0" w:lastRowFirstColumn="0" w:lastRowLastColumn="0"/>
            </w:pPr>
            <w:r>
              <w:t>0.9</w:t>
            </w:r>
            <w:r w:rsidR="00CE09CB">
              <w:t>1</w:t>
            </w:r>
          </w:p>
        </w:tc>
        <w:tc>
          <w:tcPr>
            <w:tcW w:w="1618" w:type="dxa"/>
          </w:tcPr>
          <w:p w14:paraId="5FEDB67A" w14:textId="77777777" w:rsidR="00D81E84" w:rsidRDefault="00D81E84" w:rsidP="00A44981">
            <w:pPr>
              <w:cnfStyle w:val="000000100000" w:firstRow="0" w:lastRow="0" w:firstColumn="0" w:lastColumn="0" w:oddVBand="0" w:evenVBand="0" w:oddHBand="1" w:evenHBand="0" w:firstRowFirstColumn="0" w:firstRowLastColumn="0" w:lastRowFirstColumn="0" w:lastRowLastColumn="0"/>
            </w:pPr>
            <w:r>
              <w:t>0.95</w:t>
            </w:r>
          </w:p>
        </w:tc>
        <w:tc>
          <w:tcPr>
            <w:tcW w:w="1618" w:type="dxa"/>
          </w:tcPr>
          <w:p w14:paraId="3D7E4ED9" w14:textId="77777777" w:rsidR="00D81E84" w:rsidRDefault="00D81E84" w:rsidP="00A44981">
            <w:pPr>
              <w:cnfStyle w:val="000000100000" w:firstRow="0" w:lastRow="0" w:firstColumn="0" w:lastColumn="0" w:oddVBand="0" w:evenVBand="0" w:oddHBand="1" w:evenHBand="0" w:firstRowFirstColumn="0" w:firstRowLastColumn="0" w:lastRowFirstColumn="0" w:lastRowLastColumn="0"/>
            </w:pPr>
            <w:r>
              <w:t>0.81</w:t>
            </w:r>
          </w:p>
        </w:tc>
      </w:tr>
      <w:tr w:rsidR="00D81E84" w14:paraId="1046B69B" w14:textId="77777777" w:rsidTr="00A44981">
        <w:tc>
          <w:tcPr>
            <w:cnfStyle w:val="001000000000" w:firstRow="0" w:lastRow="0" w:firstColumn="1" w:lastColumn="0" w:oddVBand="0" w:evenVBand="0" w:oddHBand="0" w:evenHBand="0" w:firstRowFirstColumn="0" w:firstRowLastColumn="0" w:lastRowFirstColumn="0" w:lastRowLastColumn="0"/>
            <w:tcW w:w="1270" w:type="dxa"/>
          </w:tcPr>
          <w:p w14:paraId="6CD344A2" w14:textId="77777777" w:rsidR="00D81E84" w:rsidRDefault="00D81E84" w:rsidP="00A44981">
            <w:pPr>
              <w:jc w:val="left"/>
            </w:pPr>
            <w:r>
              <w:t>Rappel classe 0</w:t>
            </w:r>
          </w:p>
        </w:tc>
        <w:tc>
          <w:tcPr>
            <w:tcW w:w="1618" w:type="dxa"/>
          </w:tcPr>
          <w:p w14:paraId="7FFCEC24" w14:textId="3A2EF6B3" w:rsidR="00D81E84" w:rsidRDefault="00D81E84" w:rsidP="00A44981">
            <w:pPr>
              <w:cnfStyle w:val="000000000000" w:firstRow="0" w:lastRow="0" w:firstColumn="0" w:lastColumn="0" w:oddVBand="0" w:evenVBand="0" w:oddHBand="0" w:evenHBand="0" w:firstRowFirstColumn="0" w:firstRowLastColumn="0" w:lastRowFirstColumn="0" w:lastRowLastColumn="0"/>
            </w:pPr>
            <w:r>
              <w:t>0.9</w:t>
            </w:r>
            <w:r>
              <w:t>7</w:t>
            </w:r>
          </w:p>
        </w:tc>
        <w:tc>
          <w:tcPr>
            <w:tcW w:w="1618" w:type="dxa"/>
          </w:tcPr>
          <w:p w14:paraId="24FC137F" w14:textId="154ADC65" w:rsidR="00D81E84" w:rsidRDefault="00D81E84" w:rsidP="00A44981">
            <w:pPr>
              <w:cnfStyle w:val="000000000000" w:firstRow="0" w:lastRow="0" w:firstColumn="0" w:lastColumn="0" w:oddVBand="0" w:evenVBand="0" w:oddHBand="0" w:evenHBand="0" w:firstRowFirstColumn="0" w:firstRowLastColumn="0" w:lastRowFirstColumn="0" w:lastRowLastColumn="0"/>
            </w:pPr>
            <w:r>
              <w:t>0.9</w:t>
            </w:r>
            <w:r w:rsidR="00CE09CB">
              <w:t>6</w:t>
            </w:r>
          </w:p>
        </w:tc>
        <w:tc>
          <w:tcPr>
            <w:tcW w:w="1618" w:type="dxa"/>
          </w:tcPr>
          <w:p w14:paraId="7584B0B2" w14:textId="5C48DB0C" w:rsidR="00D81E84" w:rsidRDefault="00D81E84" w:rsidP="00A44981">
            <w:pPr>
              <w:cnfStyle w:val="000000000000" w:firstRow="0" w:lastRow="0" w:firstColumn="0" w:lastColumn="0" w:oddVBand="0" w:evenVBand="0" w:oddHBand="0" w:evenHBand="0" w:firstRowFirstColumn="0" w:firstRowLastColumn="0" w:lastRowFirstColumn="0" w:lastRowLastColumn="0"/>
            </w:pPr>
            <w:r>
              <w:t>0.9</w:t>
            </w:r>
            <w:r w:rsidR="00CE09CB">
              <w:t>6</w:t>
            </w:r>
          </w:p>
        </w:tc>
        <w:tc>
          <w:tcPr>
            <w:tcW w:w="1618" w:type="dxa"/>
          </w:tcPr>
          <w:p w14:paraId="7E7B9A64" w14:textId="48514DBC" w:rsidR="00D81E84" w:rsidRDefault="00D81E84" w:rsidP="00A44981">
            <w:pPr>
              <w:cnfStyle w:val="000000000000" w:firstRow="0" w:lastRow="0" w:firstColumn="0" w:lastColumn="0" w:oddVBand="0" w:evenVBand="0" w:oddHBand="0" w:evenHBand="0" w:firstRowFirstColumn="0" w:firstRowLastColumn="0" w:lastRowFirstColumn="0" w:lastRowLastColumn="0"/>
            </w:pPr>
            <w:r>
              <w:t>0.9</w:t>
            </w:r>
            <w:r w:rsidR="00CE09CB">
              <w:t>7</w:t>
            </w:r>
          </w:p>
        </w:tc>
        <w:tc>
          <w:tcPr>
            <w:tcW w:w="1618" w:type="dxa"/>
          </w:tcPr>
          <w:p w14:paraId="66DEE6BC" w14:textId="6569666B" w:rsidR="00D81E84" w:rsidRDefault="00D81E84" w:rsidP="00A44981">
            <w:pPr>
              <w:cnfStyle w:val="000000000000" w:firstRow="0" w:lastRow="0" w:firstColumn="0" w:lastColumn="0" w:oddVBand="0" w:evenVBand="0" w:oddHBand="0" w:evenHBand="0" w:firstRowFirstColumn="0" w:firstRowLastColumn="0" w:lastRowFirstColumn="0" w:lastRowLastColumn="0"/>
            </w:pPr>
            <w:r>
              <w:t>0.9</w:t>
            </w:r>
            <w:r w:rsidR="00CE09CB">
              <w:t>1</w:t>
            </w:r>
          </w:p>
        </w:tc>
      </w:tr>
      <w:tr w:rsidR="00D81E84" w14:paraId="726243F1" w14:textId="77777777" w:rsidTr="00A44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03D818E7" w14:textId="77777777" w:rsidR="00D81E84" w:rsidRDefault="00D81E84" w:rsidP="00A44981">
            <w:pPr>
              <w:jc w:val="left"/>
            </w:pPr>
            <w:r>
              <w:t>Précision classe 1</w:t>
            </w:r>
          </w:p>
        </w:tc>
        <w:tc>
          <w:tcPr>
            <w:tcW w:w="1618" w:type="dxa"/>
          </w:tcPr>
          <w:p w14:paraId="143FF910" w14:textId="0C8F351B" w:rsidR="00D81E84" w:rsidRDefault="00D81E84" w:rsidP="00A44981">
            <w:pPr>
              <w:cnfStyle w:val="000000100000" w:firstRow="0" w:lastRow="0" w:firstColumn="0" w:lastColumn="0" w:oddVBand="0" w:evenVBand="0" w:oddHBand="1" w:evenHBand="0" w:firstRowFirstColumn="0" w:firstRowLastColumn="0" w:lastRowFirstColumn="0" w:lastRowLastColumn="0"/>
            </w:pPr>
            <w:r>
              <w:t>0.</w:t>
            </w:r>
            <w:r>
              <w:t>69</w:t>
            </w:r>
          </w:p>
        </w:tc>
        <w:tc>
          <w:tcPr>
            <w:tcW w:w="1618" w:type="dxa"/>
          </w:tcPr>
          <w:p w14:paraId="7542958E" w14:textId="515C792B" w:rsidR="00D81E84" w:rsidRDefault="00D81E84" w:rsidP="00A44981">
            <w:pPr>
              <w:cnfStyle w:val="000000100000" w:firstRow="0" w:lastRow="0" w:firstColumn="0" w:lastColumn="0" w:oddVBand="0" w:evenVBand="0" w:oddHBand="1" w:evenHBand="0" w:firstRowFirstColumn="0" w:firstRowLastColumn="0" w:lastRowFirstColumn="0" w:lastRowLastColumn="0"/>
            </w:pPr>
            <w:r>
              <w:t>0.</w:t>
            </w:r>
            <w:r w:rsidR="00CE09CB">
              <w:t>66</w:t>
            </w:r>
          </w:p>
        </w:tc>
        <w:tc>
          <w:tcPr>
            <w:tcW w:w="1618" w:type="dxa"/>
          </w:tcPr>
          <w:p w14:paraId="16705203" w14:textId="403E3394" w:rsidR="00D81E84" w:rsidRDefault="00D81E84" w:rsidP="00A44981">
            <w:pPr>
              <w:cnfStyle w:val="000000100000" w:firstRow="0" w:lastRow="0" w:firstColumn="0" w:lastColumn="0" w:oddVBand="0" w:evenVBand="0" w:oddHBand="1" w:evenHBand="0" w:firstRowFirstColumn="0" w:firstRowLastColumn="0" w:lastRowFirstColumn="0" w:lastRowLastColumn="0"/>
            </w:pPr>
            <w:r>
              <w:t>0.7</w:t>
            </w:r>
            <w:r w:rsidR="00CE09CB">
              <w:t>5</w:t>
            </w:r>
          </w:p>
        </w:tc>
        <w:tc>
          <w:tcPr>
            <w:tcW w:w="1618" w:type="dxa"/>
          </w:tcPr>
          <w:p w14:paraId="6E070671" w14:textId="773B75F4" w:rsidR="00D81E84" w:rsidRDefault="00D81E84" w:rsidP="00A44981">
            <w:pPr>
              <w:cnfStyle w:val="000000100000" w:firstRow="0" w:lastRow="0" w:firstColumn="0" w:lastColumn="0" w:oddVBand="0" w:evenVBand="0" w:oddHBand="1" w:evenHBand="0" w:firstRowFirstColumn="0" w:firstRowLastColumn="0" w:lastRowFirstColumn="0" w:lastRowLastColumn="0"/>
            </w:pPr>
            <w:r>
              <w:t>0.</w:t>
            </w:r>
            <w:r w:rsidR="00CE09CB">
              <w:t>62</w:t>
            </w:r>
          </w:p>
        </w:tc>
        <w:tc>
          <w:tcPr>
            <w:tcW w:w="1618" w:type="dxa"/>
          </w:tcPr>
          <w:p w14:paraId="1E8F1696" w14:textId="4A916D26" w:rsidR="00D81E84" w:rsidRDefault="00D81E84" w:rsidP="00A44981">
            <w:pPr>
              <w:cnfStyle w:val="000000100000" w:firstRow="0" w:lastRow="0" w:firstColumn="0" w:lastColumn="0" w:oddVBand="0" w:evenVBand="0" w:oddHBand="1" w:evenHBand="0" w:firstRowFirstColumn="0" w:firstRowLastColumn="0" w:lastRowFirstColumn="0" w:lastRowLastColumn="0"/>
            </w:pPr>
            <w:r>
              <w:t>0.6</w:t>
            </w:r>
            <w:r w:rsidR="00CE09CB">
              <w:t>1</w:t>
            </w:r>
          </w:p>
        </w:tc>
      </w:tr>
      <w:tr w:rsidR="00D81E84" w14:paraId="1FF3FDF5" w14:textId="77777777" w:rsidTr="00A44981">
        <w:tc>
          <w:tcPr>
            <w:cnfStyle w:val="001000000000" w:firstRow="0" w:lastRow="0" w:firstColumn="1" w:lastColumn="0" w:oddVBand="0" w:evenVBand="0" w:oddHBand="0" w:evenHBand="0" w:firstRowFirstColumn="0" w:firstRowLastColumn="0" w:lastRowFirstColumn="0" w:lastRowLastColumn="0"/>
            <w:tcW w:w="1270" w:type="dxa"/>
          </w:tcPr>
          <w:p w14:paraId="3ED57162" w14:textId="77777777" w:rsidR="00D81E84" w:rsidRDefault="00D81E84" w:rsidP="00A44981">
            <w:pPr>
              <w:jc w:val="left"/>
            </w:pPr>
            <w:r>
              <w:t>Rappel classe 1</w:t>
            </w:r>
          </w:p>
        </w:tc>
        <w:tc>
          <w:tcPr>
            <w:tcW w:w="1618" w:type="dxa"/>
          </w:tcPr>
          <w:p w14:paraId="1D6B87C2" w14:textId="534BF8D6" w:rsidR="00D81E84" w:rsidRDefault="00D81E84" w:rsidP="00A44981">
            <w:pPr>
              <w:cnfStyle w:val="000000000000" w:firstRow="0" w:lastRow="0" w:firstColumn="0" w:lastColumn="0" w:oddVBand="0" w:evenVBand="0" w:oddHBand="0" w:evenHBand="0" w:firstRowFirstColumn="0" w:firstRowLastColumn="0" w:lastRowFirstColumn="0" w:lastRowLastColumn="0"/>
            </w:pPr>
            <w:r>
              <w:t>0.</w:t>
            </w:r>
            <w:r>
              <w:t>41</w:t>
            </w:r>
          </w:p>
        </w:tc>
        <w:tc>
          <w:tcPr>
            <w:tcW w:w="1618" w:type="dxa"/>
          </w:tcPr>
          <w:p w14:paraId="4143D812" w14:textId="50D16A6E" w:rsidR="00D81E84" w:rsidRDefault="00D81E84" w:rsidP="00A44981">
            <w:pPr>
              <w:cnfStyle w:val="000000000000" w:firstRow="0" w:lastRow="0" w:firstColumn="0" w:lastColumn="0" w:oddVBand="0" w:evenVBand="0" w:oddHBand="0" w:evenHBand="0" w:firstRowFirstColumn="0" w:firstRowLastColumn="0" w:lastRowFirstColumn="0" w:lastRowLastColumn="0"/>
            </w:pPr>
            <w:r>
              <w:t>0.</w:t>
            </w:r>
            <w:r w:rsidR="00CE09CB">
              <w:t>41</w:t>
            </w:r>
          </w:p>
        </w:tc>
        <w:tc>
          <w:tcPr>
            <w:tcW w:w="1618" w:type="dxa"/>
          </w:tcPr>
          <w:p w14:paraId="62C50606" w14:textId="134DA305" w:rsidR="00D81E84" w:rsidRDefault="00D81E84" w:rsidP="00A44981">
            <w:pPr>
              <w:cnfStyle w:val="000000000000" w:firstRow="0" w:lastRow="0" w:firstColumn="0" w:lastColumn="0" w:oddVBand="0" w:evenVBand="0" w:oddHBand="0" w:evenHBand="0" w:firstRowFirstColumn="0" w:firstRowLastColumn="0" w:lastRowFirstColumn="0" w:lastRowLastColumn="0"/>
            </w:pPr>
            <w:r>
              <w:t>0.5</w:t>
            </w:r>
            <w:r w:rsidR="00CE09CB">
              <w:t>5</w:t>
            </w:r>
          </w:p>
        </w:tc>
        <w:tc>
          <w:tcPr>
            <w:tcW w:w="1618" w:type="dxa"/>
          </w:tcPr>
          <w:p w14:paraId="3B850C11" w14:textId="246DAAED" w:rsidR="00D81E84" w:rsidRDefault="00D81E84" w:rsidP="00A44981">
            <w:pPr>
              <w:cnfStyle w:val="000000000000" w:firstRow="0" w:lastRow="0" w:firstColumn="0" w:lastColumn="0" w:oddVBand="0" w:evenVBand="0" w:oddHBand="0" w:evenHBand="0" w:firstRowFirstColumn="0" w:firstRowLastColumn="0" w:lastRowFirstColumn="0" w:lastRowLastColumn="0"/>
            </w:pPr>
            <w:r>
              <w:t>0.4</w:t>
            </w:r>
            <w:r w:rsidR="00CE09CB">
              <w:t>7</w:t>
            </w:r>
          </w:p>
        </w:tc>
        <w:tc>
          <w:tcPr>
            <w:tcW w:w="1618" w:type="dxa"/>
          </w:tcPr>
          <w:p w14:paraId="7A2CB3A0" w14:textId="77777777" w:rsidR="00D81E84" w:rsidRDefault="00D81E84" w:rsidP="00A44981">
            <w:pPr>
              <w:cnfStyle w:val="000000000000" w:firstRow="0" w:lastRow="0" w:firstColumn="0" w:lastColumn="0" w:oddVBand="0" w:evenVBand="0" w:oddHBand="0" w:evenHBand="0" w:firstRowFirstColumn="0" w:firstRowLastColumn="0" w:lastRowFirstColumn="0" w:lastRowLastColumn="0"/>
            </w:pPr>
            <w:r>
              <w:t>0.40</w:t>
            </w:r>
          </w:p>
        </w:tc>
      </w:tr>
      <w:tr w:rsidR="00D81E84" w14:paraId="56B05EE6" w14:textId="77777777" w:rsidTr="00A44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6E626B28" w14:textId="77777777" w:rsidR="00D81E84" w:rsidRDefault="00D81E84" w:rsidP="00A44981">
            <w:pPr>
              <w:jc w:val="left"/>
            </w:pPr>
            <w:r>
              <w:t xml:space="preserve">F1 </w:t>
            </w:r>
          </w:p>
          <w:p w14:paraId="50B5BE7D" w14:textId="77777777" w:rsidR="00D81E84" w:rsidRDefault="00D81E84" w:rsidP="00A44981">
            <w:pPr>
              <w:jc w:val="left"/>
            </w:pPr>
            <w:proofErr w:type="gramStart"/>
            <w:r>
              <w:t>classe</w:t>
            </w:r>
            <w:proofErr w:type="gramEnd"/>
            <w:r>
              <w:t xml:space="preserve"> 1</w:t>
            </w:r>
          </w:p>
        </w:tc>
        <w:tc>
          <w:tcPr>
            <w:tcW w:w="1618" w:type="dxa"/>
          </w:tcPr>
          <w:p w14:paraId="67599D0C" w14:textId="21C28664" w:rsidR="00D81E84" w:rsidRDefault="00D81E84" w:rsidP="00A44981">
            <w:pPr>
              <w:cnfStyle w:val="000000100000" w:firstRow="0" w:lastRow="0" w:firstColumn="0" w:lastColumn="0" w:oddVBand="0" w:evenVBand="0" w:oddHBand="1" w:evenHBand="0" w:firstRowFirstColumn="0" w:firstRowLastColumn="0" w:lastRowFirstColumn="0" w:lastRowLastColumn="0"/>
            </w:pPr>
            <w:r>
              <w:t>0.</w:t>
            </w:r>
            <w:r>
              <w:t>51</w:t>
            </w:r>
          </w:p>
        </w:tc>
        <w:tc>
          <w:tcPr>
            <w:tcW w:w="1618" w:type="dxa"/>
          </w:tcPr>
          <w:p w14:paraId="73EAB4D1" w14:textId="1F2DE750" w:rsidR="00D81E84" w:rsidRDefault="00D81E84" w:rsidP="00A44981">
            <w:pPr>
              <w:cnfStyle w:val="000000100000" w:firstRow="0" w:lastRow="0" w:firstColumn="0" w:lastColumn="0" w:oddVBand="0" w:evenVBand="0" w:oddHBand="1" w:evenHBand="0" w:firstRowFirstColumn="0" w:firstRowLastColumn="0" w:lastRowFirstColumn="0" w:lastRowLastColumn="0"/>
            </w:pPr>
            <w:r>
              <w:t>0.</w:t>
            </w:r>
            <w:r w:rsidR="00CE09CB">
              <w:t>51</w:t>
            </w:r>
          </w:p>
        </w:tc>
        <w:tc>
          <w:tcPr>
            <w:tcW w:w="1618" w:type="dxa"/>
          </w:tcPr>
          <w:p w14:paraId="0E279F81" w14:textId="03789B02" w:rsidR="00D81E84" w:rsidRDefault="00D81E84" w:rsidP="00A44981">
            <w:pPr>
              <w:cnfStyle w:val="000000100000" w:firstRow="0" w:lastRow="0" w:firstColumn="0" w:lastColumn="0" w:oddVBand="0" w:evenVBand="0" w:oddHBand="1" w:evenHBand="0" w:firstRowFirstColumn="0" w:firstRowLastColumn="0" w:lastRowFirstColumn="0" w:lastRowLastColumn="0"/>
            </w:pPr>
            <w:r>
              <w:t>0.6</w:t>
            </w:r>
            <w:r w:rsidR="00CE09CB">
              <w:t>4</w:t>
            </w:r>
          </w:p>
        </w:tc>
        <w:tc>
          <w:tcPr>
            <w:tcW w:w="1618" w:type="dxa"/>
          </w:tcPr>
          <w:p w14:paraId="211EC8CB" w14:textId="0DA08938" w:rsidR="00D81E84" w:rsidRDefault="00D81E84" w:rsidP="00A44981">
            <w:pPr>
              <w:cnfStyle w:val="000000100000" w:firstRow="0" w:lastRow="0" w:firstColumn="0" w:lastColumn="0" w:oddVBand="0" w:evenVBand="0" w:oddHBand="1" w:evenHBand="0" w:firstRowFirstColumn="0" w:firstRowLastColumn="0" w:lastRowFirstColumn="0" w:lastRowLastColumn="0"/>
            </w:pPr>
            <w:r>
              <w:t>0.5</w:t>
            </w:r>
            <w:r w:rsidR="00CE09CB">
              <w:t>3</w:t>
            </w:r>
          </w:p>
        </w:tc>
        <w:tc>
          <w:tcPr>
            <w:tcW w:w="1618" w:type="dxa"/>
          </w:tcPr>
          <w:p w14:paraId="3509DEAD" w14:textId="6D5CA8EC" w:rsidR="00D81E84" w:rsidRDefault="00D81E84" w:rsidP="00A44981">
            <w:pPr>
              <w:cnfStyle w:val="000000100000" w:firstRow="0" w:lastRow="0" w:firstColumn="0" w:lastColumn="0" w:oddVBand="0" w:evenVBand="0" w:oddHBand="1" w:evenHBand="0" w:firstRowFirstColumn="0" w:firstRowLastColumn="0" w:lastRowFirstColumn="0" w:lastRowLastColumn="0"/>
            </w:pPr>
            <w:r>
              <w:t>0.4</w:t>
            </w:r>
            <w:r w:rsidR="00CE09CB">
              <w:t>8</w:t>
            </w:r>
          </w:p>
        </w:tc>
      </w:tr>
      <w:tr w:rsidR="00D81E84" w14:paraId="7CAF1DFD" w14:textId="77777777" w:rsidTr="00A44981">
        <w:tc>
          <w:tcPr>
            <w:cnfStyle w:val="001000000000" w:firstRow="0" w:lastRow="0" w:firstColumn="1" w:lastColumn="0" w:oddVBand="0" w:evenVBand="0" w:oddHBand="0" w:evenHBand="0" w:firstRowFirstColumn="0" w:firstRowLastColumn="0" w:lastRowFirstColumn="0" w:lastRowLastColumn="0"/>
            <w:tcW w:w="1270" w:type="dxa"/>
          </w:tcPr>
          <w:p w14:paraId="47358568" w14:textId="77777777" w:rsidR="00D81E84" w:rsidRDefault="00D81E84" w:rsidP="00A44981">
            <w:pPr>
              <w:jc w:val="left"/>
            </w:pPr>
            <w:r>
              <w:t>F1 pondéré (</w:t>
            </w:r>
            <w:proofErr w:type="spellStart"/>
            <w:r>
              <w:t>weighted</w:t>
            </w:r>
            <w:proofErr w:type="spellEnd"/>
            <w:r>
              <w:t>)</w:t>
            </w:r>
          </w:p>
        </w:tc>
        <w:tc>
          <w:tcPr>
            <w:tcW w:w="1618" w:type="dxa"/>
          </w:tcPr>
          <w:p w14:paraId="6B4BB72D" w14:textId="77777777" w:rsidR="00D81E84" w:rsidRDefault="00D81E84" w:rsidP="00A44981">
            <w:pPr>
              <w:cnfStyle w:val="000000000000" w:firstRow="0" w:lastRow="0" w:firstColumn="0" w:lastColumn="0" w:oddVBand="0" w:evenVBand="0" w:oddHBand="0" w:evenHBand="0" w:firstRowFirstColumn="0" w:firstRowLastColumn="0" w:lastRowFirstColumn="0" w:lastRowLastColumn="0"/>
            </w:pPr>
            <w:r>
              <w:t>0.86</w:t>
            </w:r>
          </w:p>
        </w:tc>
        <w:tc>
          <w:tcPr>
            <w:tcW w:w="1618" w:type="dxa"/>
          </w:tcPr>
          <w:p w14:paraId="52BF35BA" w14:textId="77777777" w:rsidR="00D81E84" w:rsidRDefault="00D81E84" w:rsidP="00A44981">
            <w:pPr>
              <w:cnfStyle w:val="000000000000" w:firstRow="0" w:lastRow="0" w:firstColumn="0" w:lastColumn="0" w:oddVBand="0" w:evenVBand="0" w:oddHBand="0" w:evenHBand="0" w:firstRowFirstColumn="0" w:firstRowLastColumn="0" w:lastRowFirstColumn="0" w:lastRowLastColumn="0"/>
            </w:pPr>
            <w:r>
              <w:t>0.86</w:t>
            </w:r>
          </w:p>
        </w:tc>
        <w:tc>
          <w:tcPr>
            <w:tcW w:w="1618" w:type="dxa"/>
          </w:tcPr>
          <w:p w14:paraId="0C7D0E7E" w14:textId="480AB740" w:rsidR="00D81E84" w:rsidRDefault="00D81E84" w:rsidP="00A44981">
            <w:pPr>
              <w:cnfStyle w:val="000000000000" w:firstRow="0" w:lastRow="0" w:firstColumn="0" w:lastColumn="0" w:oddVBand="0" w:evenVBand="0" w:oddHBand="0" w:evenHBand="0" w:firstRowFirstColumn="0" w:firstRowLastColumn="0" w:lastRowFirstColumn="0" w:lastRowLastColumn="0"/>
            </w:pPr>
            <w:r>
              <w:t>0.8</w:t>
            </w:r>
            <w:r w:rsidR="00CE09CB">
              <w:t>8</w:t>
            </w:r>
          </w:p>
        </w:tc>
        <w:tc>
          <w:tcPr>
            <w:tcW w:w="1618" w:type="dxa"/>
          </w:tcPr>
          <w:p w14:paraId="34A1BD28" w14:textId="04953D43" w:rsidR="00D81E84" w:rsidRDefault="00D81E84" w:rsidP="00A44981">
            <w:pPr>
              <w:cnfStyle w:val="000000000000" w:firstRow="0" w:lastRow="0" w:firstColumn="0" w:lastColumn="0" w:oddVBand="0" w:evenVBand="0" w:oddHBand="0" w:evenHBand="0" w:firstRowFirstColumn="0" w:firstRowLastColumn="0" w:lastRowFirstColumn="0" w:lastRowLastColumn="0"/>
            </w:pPr>
            <w:r>
              <w:t>0.9</w:t>
            </w:r>
            <w:r w:rsidR="00CE09CB">
              <w:t>2</w:t>
            </w:r>
          </w:p>
        </w:tc>
        <w:tc>
          <w:tcPr>
            <w:tcW w:w="1618" w:type="dxa"/>
          </w:tcPr>
          <w:p w14:paraId="3BE28903" w14:textId="45C04C4C" w:rsidR="00D81E84" w:rsidRDefault="00D81E84" w:rsidP="00A44981">
            <w:pPr>
              <w:cnfStyle w:val="000000000000" w:firstRow="0" w:lastRow="0" w:firstColumn="0" w:lastColumn="0" w:oddVBand="0" w:evenVBand="0" w:oddHBand="0" w:evenHBand="0" w:firstRowFirstColumn="0" w:firstRowLastColumn="0" w:lastRowFirstColumn="0" w:lastRowLastColumn="0"/>
            </w:pPr>
            <w:r>
              <w:t>0.7</w:t>
            </w:r>
            <w:r w:rsidR="00CE09CB">
              <w:t>6</w:t>
            </w:r>
          </w:p>
        </w:tc>
      </w:tr>
      <w:tr w:rsidR="00D81E84" w14:paraId="2D171B75" w14:textId="77777777" w:rsidTr="00A44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651E744F" w14:textId="77777777" w:rsidR="00D81E84" w:rsidRDefault="00D81E84" w:rsidP="00A44981">
            <w:pPr>
              <w:jc w:val="left"/>
            </w:pPr>
            <w:r>
              <w:t xml:space="preserve">Précision globale </w:t>
            </w:r>
          </w:p>
        </w:tc>
        <w:tc>
          <w:tcPr>
            <w:tcW w:w="1618" w:type="dxa"/>
          </w:tcPr>
          <w:p w14:paraId="5C60EF36" w14:textId="77777777" w:rsidR="00D81E84" w:rsidRDefault="00D81E84" w:rsidP="00A44981">
            <w:pPr>
              <w:cnfStyle w:val="000000100000" w:firstRow="0" w:lastRow="0" w:firstColumn="0" w:lastColumn="0" w:oddVBand="0" w:evenVBand="0" w:oddHBand="1" w:evenHBand="0" w:firstRowFirstColumn="0" w:firstRowLastColumn="0" w:lastRowFirstColumn="0" w:lastRowLastColumn="0"/>
            </w:pPr>
            <w:r>
              <w:t>0.88</w:t>
            </w:r>
          </w:p>
        </w:tc>
        <w:tc>
          <w:tcPr>
            <w:tcW w:w="1618" w:type="dxa"/>
          </w:tcPr>
          <w:p w14:paraId="0DC5D5C5" w14:textId="77777777" w:rsidR="00D81E84" w:rsidRDefault="00D81E84" w:rsidP="00A44981">
            <w:pPr>
              <w:cnfStyle w:val="000000100000" w:firstRow="0" w:lastRow="0" w:firstColumn="0" w:lastColumn="0" w:oddVBand="0" w:evenVBand="0" w:oddHBand="1" w:evenHBand="0" w:firstRowFirstColumn="0" w:firstRowLastColumn="0" w:lastRowFirstColumn="0" w:lastRowLastColumn="0"/>
            </w:pPr>
            <w:r>
              <w:t>0.87</w:t>
            </w:r>
          </w:p>
        </w:tc>
        <w:tc>
          <w:tcPr>
            <w:tcW w:w="1618" w:type="dxa"/>
          </w:tcPr>
          <w:p w14:paraId="79A6904C" w14:textId="77777777" w:rsidR="00D81E84" w:rsidRDefault="00D81E84" w:rsidP="00A44981">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05FABA7C" w14:textId="1F67726F" w:rsidR="00D81E84" w:rsidRDefault="00D81E84" w:rsidP="00A44981">
            <w:pPr>
              <w:cnfStyle w:val="000000100000" w:firstRow="0" w:lastRow="0" w:firstColumn="0" w:lastColumn="0" w:oddVBand="0" w:evenVBand="0" w:oddHBand="1" w:evenHBand="0" w:firstRowFirstColumn="0" w:firstRowLastColumn="0" w:lastRowFirstColumn="0" w:lastRowLastColumn="0"/>
            </w:pPr>
            <w:r>
              <w:t>0.9</w:t>
            </w:r>
            <w:r w:rsidR="00CE09CB">
              <w:t>3</w:t>
            </w:r>
          </w:p>
        </w:tc>
        <w:tc>
          <w:tcPr>
            <w:tcW w:w="1618" w:type="dxa"/>
          </w:tcPr>
          <w:p w14:paraId="7ED0D8B9" w14:textId="7E81A662" w:rsidR="00D81E84" w:rsidRDefault="00D81E84" w:rsidP="00A44981">
            <w:pPr>
              <w:keepNext/>
              <w:cnfStyle w:val="000000100000" w:firstRow="0" w:lastRow="0" w:firstColumn="0" w:lastColumn="0" w:oddVBand="0" w:evenVBand="0" w:oddHBand="1" w:evenHBand="0" w:firstRowFirstColumn="0" w:firstRowLastColumn="0" w:lastRowFirstColumn="0" w:lastRowLastColumn="0"/>
            </w:pPr>
            <w:r>
              <w:t>0.7</w:t>
            </w:r>
            <w:r w:rsidR="00CE09CB">
              <w:t>7</w:t>
            </w:r>
          </w:p>
        </w:tc>
      </w:tr>
    </w:tbl>
    <w:p w14:paraId="6A8520DB" w14:textId="72F71613" w:rsidR="00D81E84" w:rsidRDefault="00D81E84" w:rsidP="00D81E84">
      <w:pPr>
        <w:pStyle w:val="Caption"/>
        <w:jc w:val="center"/>
      </w:pPr>
      <w:r>
        <w:t xml:space="preserve">Figure </w:t>
      </w:r>
      <w:r>
        <w:fldChar w:fldCharType="begin"/>
      </w:r>
      <w:r>
        <w:instrText xml:space="preserve"> SEQ Figure \* ARABIC </w:instrText>
      </w:r>
      <w:r>
        <w:fldChar w:fldCharType="separate"/>
      </w:r>
      <w:r w:rsidR="00075737">
        <w:rPr>
          <w:noProof/>
        </w:rPr>
        <w:t>39</w:t>
      </w:r>
      <w:r>
        <w:fldChar w:fldCharType="end"/>
      </w:r>
      <w:r>
        <w:t xml:space="preserve"> : Tableau récapitulatif des scores du </w:t>
      </w:r>
      <w:r w:rsidR="00CE09CB">
        <w:t>XGBOOST</w:t>
      </w:r>
      <w:r>
        <w:t xml:space="preserve"> selon les différents modèles</w:t>
      </w:r>
    </w:p>
    <w:p w14:paraId="104A6B18" w14:textId="0EF6C8BF" w:rsidR="00D81E84" w:rsidRPr="00CA73CC" w:rsidRDefault="00CE09CB" w:rsidP="00D81E84">
      <w:pPr>
        <w:jc w:val="both"/>
      </w:pPr>
      <w:r>
        <w:t>L</w:t>
      </w:r>
      <w:r w:rsidR="00D81E84">
        <w:t xml:space="preserve">es modèles ont des performances variables en fonction de l'ensemble de données et de la classe prédite. </w:t>
      </w:r>
      <w:r>
        <w:t xml:space="preserve">On retrouve des scores similaires au modèle de </w:t>
      </w:r>
      <w:proofErr w:type="spellStart"/>
      <w:r>
        <w:t>Random</w:t>
      </w:r>
      <w:proofErr w:type="spellEnd"/>
      <w:r>
        <w:t xml:space="preserve"> Forest, avec une amélioration du rappel sur la classe 1 au détriment de la précision. Le score F1 pondéré et la précision globale du modèle sont légèrement en-deçà du </w:t>
      </w:r>
      <w:proofErr w:type="spellStart"/>
      <w:r>
        <w:t>Random</w:t>
      </w:r>
      <w:proofErr w:type="spellEnd"/>
      <w:r>
        <w:t xml:space="preserve"> Forest.</w:t>
      </w:r>
    </w:p>
    <w:p w14:paraId="481C5B1D" w14:textId="5D7A5BB4" w:rsidR="00CE09CB" w:rsidRDefault="00CE09CB" w:rsidP="00F20FA0">
      <w:pPr>
        <w:pStyle w:val="Heading3"/>
        <w:numPr>
          <w:ilvl w:val="1"/>
          <w:numId w:val="3"/>
        </w:numPr>
      </w:pPr>
      <w:bookmarkStart w:id="128" w:name="_Toc136266696"/>
      <w:r>
        <w:t>Courbes d’apprentissage</w:t>
      </w:r>
      <w:r>
        <w:t xml:space="preserve"> XGBOOST</w:t>
      </w:r>
      <w:bookmarkEnd w:id="128"/>
    </w:p>
    <w:p w14:paraId="02E035C4" w14:textId="77777777" w:rsidR="00CE09CB" w:rsidRDefault="00CE09CB" w:rsidP="00CE09CB">
      <w:pPr>
        <w:jc w:val="both"/>
      </w:pPr>
    </w:p>
    <w:p w14:paraId="0BE1706A" w14:textId="40AFB8B8" w:rsidR="00CE09CB" w:rsidRDefault="00075737" w:rsidP="00CE09CB">
      <w:pPr>
        <w:keepNext/>
        <w:jc w:val="center"/>
      </w:pPr>
      <w:r>
        <w:rPr>
          <w:noProof/>
        </w:rPr>
        <w:drawing>
          <wp:inline distT="0" distB="0" distL="0" distR="0" wp14:anchorId="33B3E1E2" wp14:editId="3FAEE8DE">
            <wp:extent cx="6280803" cy="1806402"/>
            <wp:effectExtent l="0" t="0" r="5715" b="3810"/>
            <wp:docPr id="8493637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87696" cy="1808385"/>
                    </a:xfrm>
                    <a:prstGeom prst="rect">
                      <a:avLst/>
                    </a:prstGeom>
                    <a:noFill/>
                    <a:ln>
                      <a:noFill/>
                    </a:ln>
                  </pic:spPr>
                </pic:pic>
              </a:graphicData>
            </a:graphic>
          </wp:inline>
        </w:drawing>
      </w:r>
    </w:p>
    <w:p w14:paraId="62A25352" w14:textId="45CD2683" w:rsidR="00CE09CB" w:rsidRDefault="00CE09CB" w:rsidP="00CE09CB">
      <w:pPr>
        <w:pStyle w:val="Caption"/>
        <w:jc w:val="center"/>
      </w:pPr>
      <w:r>
        <w:t xml:space="preserve">Figure </w:t>
      </w:r>
      <w:r>
        <w:fldChar w:fldCharType="begin"/>
      </w:r>
      <w:r>
        <w:instrText xml:space="preserve"> SEQ Figure \* ARABIC </w:instrText>
      </w:r>
      <w:r>
        <w:fldChar w:fldCharType="separate"/>
      </w:r>
      <w:r w:rsidR="00075737">
        <w:rPr>
          <w:noProof/>
        </w:rPr>
        <w:t>40</w:t>
      </w:r>
      <w:r>
        <w:fldChar w:fldCharType="end"/>
      </w:r>
      <w:r>
        <w:t> : Courbes d’apprentissage selon les jeux de données</w:t>
      </w:r>
    </w:p>
    <w:p w14:paraId="0E999CE1" w14:textId="7414D8A0" w:rsidR="00D81E84" w:rsidRDefault="00075737" w:rsidP="00BB2B37">
      <w:pPr>
        <w:jc w:val="both"/>
      </w:pPr>
      <w:r w:rsidRPr="00075737">
        <w:t xml:space="preserve">Les courbes d'apprentissage montrent que les performances du classificateur de forêt aléatoire se dégradent à mesure que le nombre d'exemples d'entraînement augmente (sauf pour le 'modèle méditerranéen' et pour le 'modèle local'). Les courbes des scores d'entraînement et de validation croisée sont proches les unes </w:t>
      </w:r>
      <w:proofErr w:type="gramStart"/>
      <w:r w:rsidRPr="00075737">
        <w:t>des autres</w:t>
      </w:r>
      <w:proofErr w:type="gramEnd"/>
      <w:r w:rsidRPr="00075737">
        <w:t xml:space="preserve">, ce qui indique qu'il n'y a pas de surapprentissage significatif. Cependant, la largeur de la zone ombrée autour des courbes varie entre les ensembles de données, avec </w:t>
      </w:r>
      <w:r>
        <w:t>le modèle méditerranéen</w:t>
      </w:r>
      <w:r w:rsidRPr="00075737">
        <w:t xml:space="preserve"> ayant la zone la plus large, ce qui indique une plus grande variabilité dans les scores de performances.</w:t>
      </w:r>
    </w:p>
    <w:p w14:paraId="2FF0F9DC" w14:textId="7A644552" w:rsidR="00075737" w:rsidRDefault="00075737" w:rsidP="00F20FA0">
      <w:pPr>
        <w:pStyle w:val="Heading3"/>
        <w:numPr>
          <w:ilvl w:val="1"/>
          <w:numId w:val="3"/>
        </w:numPr>
      </w:pPr>
      <w:bookmarkStart w:id="129" w:name="_Toc136266697"/>
      <w:r>
        <w:lastRenderedPageBreak/>
        <w:t xml:space="preserve">Optimisation Bayésienne du </w:t>
      </w:r>
      <w:r>
        <w:t>XGBOOST</w:t>
      </w:r>
      <w:bookmarkEnd w:id="129"/>
    </w:p>
    <w:p w14:paraId="0C1B5E11" w14:textId="77777777" w:rsidR="00075737" w:rsidRDefault="00075737" w:rsidP="00075737"/>
    <w:p w14:paraId="4672B519" w14:textId="77777777" w:rsidR="00075737" w:rsidRDefault="00075737" w:rsidP="00075737">
      <w:pPr>
        <w:keepNext/>
        <w:jc w:val="center"/>
      </w:pPr>
      <w:r w:rsidRPr="00075737">
        <w:drawing>
          <wp:inline distT="0" distB="0" distL="0" distR="0" wp14:anchorId="28DE56D6" wp14:editId="1D80D9F6">
            <wp:extent cx="5045131" cy="1358638"/>
            <wp:effectExtent l="0" t="0" r="3175" b="0"/>
            <wp:docPr id="11856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1347" name=""/>
                    <pic:cNvPicPr/>
                  </pic:nvPicPr>
                  <pic:blipFill>
                    <a:blip r:embed="rId51"/>
                    <a:stretch>
                      <a:fillRect/>
                    </a:stretch>
                  </pic:blipFill>
                  <pic:spPr>
                    <a:xfrm>
                      <a:off x="0" y="0"/>
                      <a:ext cx="5074226" cy="1366473"/>
                    </a:xfrm>
                    <a:prstGeom prst="rect">
                      <a:avLst/>
                    </a:prstGeom>
                  </pic:spPr>
                </pic:pic>
              </a:graphicData>
            </a:graphic>
          </wp:inline>
        </w:drawing>
      </w:r>
    </w:p>
    <w:p w14:paraId="0A263244" w14:textId="071845F1" w:rsidR="00075737" w:rsidRPr="00075737" w:rsidRDefault="00075737" w:rsidP="00075737">
      <w:pPr>
        <w:pStyle w:val="Caption"/>
        <w:jc w:val="center"/>
      </w:pPr>
      <w:r>
        <w:t xml:space="preserve">Figure </w:t>
      </w:r>
      <w:fldSimple w:instr=" SEQ Figure \* ARABIC ">
        <w:r>
          <w:rPr>
            <w:noProof/>
          </w:rPr>
          <w:t>41</w:t>
        </w:r>
      </w:fldSimple>
      <w:r>
        <w:t xml:space="preserve"> : </w:t>
      </w:r>
      <w:r>
        <w:t>Résultats de l’optimisation</w:t>
      </w:r>
    </w:p>
    <w:p w14:paraId="082E37A1" w14:textId="4807323D" w:rsidR="00CE09CB" w:rsidRDefault="00075737" w:rsidP="00BB2B37">
      <w:pPr>
        <w:jc w:val="both"/>
      </w:pPr>
      <w:commentRangeStart w:id="130"/>
      <w:r>
        <w:t>De manière surprenante, l’optimisation semble réduire les scores de quelques points, pour la plupart des modèles.</w:t>
      </w:r>
      <w:commentRangeEnd w:id="130"/>
      <w:r>
        <w:rPr>
          <w:rStyle w:val="CommentReference"/>
        </w:rPr>
        <w:commentReference w:id="130"/>
      </w:r>
    </w:p>
    <w:p w14:paraId="1C1CE342" w14:textId="5E421022" w:rsidR="00075737" w:rsidRDefault="00075737" w:rsidP="00F20FA0">
      <w:pPr>
        <w:pStyle w:val="Heading3"/>
        <w:numPr>
          <w:ilvl w:val="1"/>
          <w:numId w:val="3"/>
        </w:numPr>
      </w:pPr>
      <w:bookmarkStart w:id="131" w:name="_Toc136266698"/>
      <w:r>
        <w:t>Conclusion des modèles régionaux</w:t>
      </w:r>
      <w:bookmarkEnd w:id="131"/>
    </w:p>
    <w:p w14:paraId="59AF2564" w14:textId="77777777" w:rsidR="00F20FA0" w:rsidRDefault="00F20FA0" w:rsidP="00BB2B37">
      <w:pPr>
        <w:jc w:val="both"/>
      </w:pPr>
    </w:p>
    <w:p w14:paraId="00B1532D" w14:textId="04ADF95E" w:rsidR="00F20FA0" w:rsidRDefault="00F20FA0" w:rsidP="00BB2B37">
      <w:pPr>
        <w:jc w:val="both"/>
      </w:pPr>
      <w:r>
        <w:t xml:space="preserve">L’utilisation de modèles régionaux pour prédire la pluie le lendemain semble être mieux adaptée pour prédire la pluie le lendemain. Les scores des métriques utilisées sont relativement plus élevés que sur les modèles simples. Les temps de mise en place de ces modèles peuvent être importants. </w:t>
      </w:r>
    </w:p>
    <w:p w14:paraId="5002A9DD" w14:textId="625222AA" w:rsidR="00764E92" w:rsidRDefault="00764E92" w:rsidP="00F20FA0">
      <w:pPr>
        <w:pStyle w:val="Heading1"/>
        <w:numPr>
          <w:ilvl w:val="0"/>
          <w:numId w:val="3"/>
        </w:numPr>
      </w:pPr>
      <w:bookmarkStart w:id="132" w:name="_Toc136266699"/>
      <w:r>
        <w:t>Conclusion</w:t>
      </w:r>
      <w:r>
        <w:t>s</w:t>
      </w:r>
      <w:bookmarkEnd w:id="132"/>
    </w:p>
    <w:p w14:paraId="1F52B695" w14:textId="6F23B95C" w:rsidR="00FD5D57" w:rsidRDefault="00FD5D57" w:rsidP="00A65925">
      <w:pPr>
        <w:jc w:val="both"/>
      </w:pPr>
    </w:p>
    <w:p w14:paraId="1471733E" w14:textId="60019325" w:rsidR="00FD5D57" w:rsidRDefault="00FD5D57" w:rsidP="00A65925">
      <w:pPr>
        <w:jc w:val="both"/>
      </w:pPr>
      <w:r>
        <w:t>L’étude de ce jeu de données nous a amené à réaliser diverses modélisations, de modèles simples (régression logistique) vers des modèles plus complexes (réseau de neurones).</w:t>
      </w:r>
    </w:p>
    <w:p w14:paraId="65A6FF62" w14:textId="45756998" w:rsidR="00FD5D57" w:rsidRDefault="00FD5D57" w:rsidP="00A65925">
      <w:pPr>
        <w:jc w:val="both"/>
      </w:pPr>
      <w:r>
        <w:t xml:space="preserve">Nous avons appris que le </w:t>
      </w:r>
      <w:proofErr w:type="spellStart"/>
      <w:r>
        <w:t>Random</w:t>
      </w:r>
      <w:proofErr w:type="spellEnd"/>
      <w:r>
        <w:t xml:space="preserve"> Forest Classifier permettait d’obtenir les scores les plus intéressants en termes de métriques. Par ailleurs, l’explication de ce modèle peut être réalisée grâce à un arbre de décision. Cependant, celui-ci peut être complexe à interpréter du fait du nombre important de dimensions. </w:t>
      </w:r>
      <w:r>
        <w:t xml:space="preserve">Le </w:t>
      </w:r>
      <w:proofErr w:type="spellStart"/>
      <w:r>
        <w:t>XGBoost</w:t>
      </w:r>
      <w:proofErr w:type="spellEnd"/>
      <w:r>
        <w:t xml:space="preserve"> parvient tout de même à être facilement interprétable</w:t>
      </w:r>
      <w:r>
        <w:t xml:space="preserve">. L’interprétation des modèles est souvent un problème pour les modèles plus complexes de machine </w:t>
      </w:r>
      <w:proofErr w:type="spellStart"/>
      <w:r>
        <w:t>learning</w:t>
      </w:r>
      <w:proofErr w:type="spellEnd"/>
      <w:r>
        <w:t xml:space="preserve"> (la fameuse black box). De même, les temps de process peuvent être longs sur des modèles de type SVM ou </w:t>
      </w:r>
      <w:proofErr w:type="spellStart"/>
      <w:r>
        <w:t>Random</w:t>
      </w:r>
      <w:proofErr w:type="spellEnd"/>
      <w:r>
        <w:t xml:space="preserve"> Forest, tandis qu’une régression logistique est plus rapide.</w:t>
      </w:r>
    </w:p>
    <w:p w14:paraId="177271DF" w14:textId="56EF3B0F" w:rsidR="00FD5D57" w:rsidRDefault="00FD5D57" w:rsidP="00A65925">
      <w:pPr>
        <w:jc w:val="both"/>
      </w:pPr>
      <w:r>
        <w:t>La question se pose donc dans le cas</w:t>
      </w:r>
      <w:r w:rsidR="00157019">
        <w:t xml:space="preserve"> d’un jeu de données comme le nôtre : quelle est la meilleure façon de traiter les données ? Nous avons réussi à obtenir de meilleurs scores avec des modèles </w:t>
      </w:r>
      <w:proofErr w:type="spellStart"/>
      <w:r w:rsidR="00157019">
        <w:t>Random</w:t>
      </w:r>
      <w:proofErr w:type="spellEnd"/>
      <w:r w:rsidR="00157019">
        <w:t xml:space="preserve"> Forest et </w:t>
      </w:r>
      <w:proofErr w:type="spellStart"/>
      <w:r w:rsidR="00157019">
        <w:t>XGBoost</w:t>
      </w:r>
      <w:proofErr w:type="spellEnd"/>
      <w:r w:rsidR="00157019">
        <w:t>, mais pour quel gain final en termes d’explication ?</w:t>
      </w:r>
    </w:p>
    <w:p w14:paraId="12BF8FC8" w14:textId="55860395" w:rsidR="00157019" w:rsidRDefault="00157019" w:rsidP="00A65925">
      <w:pPr>
        <w:jc w:val="both"/>
      </w:pPr>
      <w:r>
        <w:t>En revanche, l’utilisation de différents modèles selon les régions climatiques permet de mieux spécifier les données et de pouvoir atteindre des scores plus pertinents. Ici encore, la mise en place de tels modèles requiert du temps de process qui peut être long.</w:t>
      </w:r>
    </w:p>
    <w:p w14:paraId="02A974AF" w14:textId="00B4522A" w:rsidR="00157019" w:rsidRDefault="00157019" w:rsidP="00A65925">
      <w:pPr>
        <w:jc w:val="both"/>
      </w:pPr>
      <w:r>
        <w:t>Finalement, nous sommes à la croisée des chemins en termes de décision : faut-il maximiser l’efficience et utiliser un modèle plus simple pour décrire les données, ou alors permettre d’avoir des modèles plus précis au détriment du temps de process ?</w:t>
      </w:r>
    </w:p>
    <w:p w14:paraId="1EED2574" w14:textId="6BC4BD18" w:rsidR="00157019" w:rsidRDefault="00157019" w:rsidP="00A65925">
      <w:pPr>
        <w:jc w:val="both"/>
      </w:pPr>
      <w:r>
        <w:lastRenderedPageBreak/>
        <w:t>Par ailleurs, en fonction de l’utilité de la précision, il sera préférable de conserver tel ou tel modèle, en fonction de la métrique l’on souhaite maximiser, et si l’on préfère maximiser des faux négatifs ou des faux positifs.</w:t>
      </w:r>
    </w:p>
    <w:p w14:paraId="7EAB97F0" w14:textId="32A44340" w:rsidR="00FD5D57" w:rsidRDefault="00157019" w:rsidP="00A65925">
      <w:pPr>
        <w:jc w:val="both"/>
      </w:pPr>
      <w:ins w:id="133" w:author="Jonas Leveque" w:date="2023-05-29T15:30:00Z">
        <w:r>
          <w:t>Quelles autres conclusions souhaitez-vous intégrer ici ?</w:t>
        </w:r>
      </w:ins>
    </w:p>
    <w:p w14:paraId="52CE3236" w14:textId="77777777" w:rsidR="00FD5D57" w:rsidRPr="009C708C" w:rsidRDefault="00FD5D57" w:rsidP="00A65925">
      <w:pPr>
        <w:jc w:val="both"/>
      </w:pPr>
    </w:p>
    <w:p w14:paraId="18F265FC" w14:textId="77777777" w:rsidR="00A57A64" w:rsidRDefault="006839AA" w:rsidP="00F20FA0">
      <w:pPr>
        <w:pStyle w:val="Heading1"/>
        <w:numPr>
          <w:ilvl w:val="0"/>
          <w:numId w:val="3"/>
        </w:numPr>
      </w:pPr>
      <w:bookmarkStart w:id="134" w:name="_Toc136266700"/>
      <w:r>
        <w:t>Références</w:t>
      </w:r>
      <w:bookmarkEnd w:id="134"/>
    </w:p>
    <w:p w14:paraId="263F3F07" w14:textId="77777777" w:rsidR="00A57A64" w:rsidRDefault="00A57A64"/>
    <w:p w14:paraId="6361B826" w14:textId="77777777" w:rsidR="00A57A64" w:rsidRPr="00BA6230" w:rsidRDefault="006839AA">
      <w:pPr>
        <w:rPr>
          <w:lang w:val="en-US"/>
        </w:rPr>
      </w:pPr>
      <w:proofErr w:type="spellStart"/>
      <w:r w:rsidRPr="00BA6230">
        <w:rPr>
          <w:lang w:val="en-US"/>
        </w:rPr>
        <w:t>Aguinis</w:t>
      </w:r>
      <w:proofErr w:type="spellEnd"/>
      <w:r w:rsidRPr="00BA6230">
        <w:rPr>
          <w:lang w:val="en-US"/>
        </w:rPr>
        <w:t>, H., Gottfredson, R. K., &amp; Joo, H. (2013). Best-practice recommendations for defining, identifying, and handling outliers. </w:t>
      </w:r>
      <w:r w:rsidRPr="00BA6230">
        <w:rPr>
          <w:i/>
          <w:lang w:val="en-US"/>
        </w:rPr>
        <w:t>Organizational Research Methods</w:t>
      </w:r>
      <w:r w:rsidRPr="00BA6230">
        <w:rPr>
          <w:lang w:val="en-US"/>
        </w:rPr>
        <w:t>, </w:t>
      </w:r>
      <w:r w:rsidRPr="00BA6230">
        <w:rPr>
          <w:i/>
          <w:lang w:val="en-US"/>
        </w:rPr>
        <w:t>16</w:t>
      </w:r>
      <w:r w:rsidRPr="00BA6230">
        <w:rPr>
          <w:lang w:val="en-US"/>
        </w:rPr>
        <w:t>(2), 270-301.</w:t>
      </w:r>
    </w:p>
    <w:p w14:paraId="36E26405" w14:textId="77777777" w:rsidR="00A57A64" w:rsidRPr="00BA6230" w:rsidRDefault="006839AA">
      <w:pPr>
        <w:rPr>
          <w:color w:val="222222"/>
          <w:highlight w:val="white"/>
          <w:lang w:val="en-US"/>
        </w:rPr>
      </w:pPr>
      <w:r w:rsidRPr="00BA6230">
        <w:rPr>
          <w:color w:val="222222"/>
          <w:highlight w:val="white"/>
          <w:lang w:val="en-US"/>
        </w:rPr>
        <w:t xml:space="preserve">Dickinson, R. D., </w:t>
      </w:r>
      <w:proofErr w:type="spellStart"/>
      <w:r w:rsidRPr="00BA6230">
        <w:rPr>
          <w:color w:val="222222"/>
          <w:highlight w:val="white"/>
          <w:lang w:val="en-US"/>
        </w:rPr>
        <w:t>Meleshko</w:t>
      </w:r>
      <w:proofErr w:type="spellEnd"/>
      <w:r w:rsidRPr="00BA6230">
        <w:rPr>
          <w:color w:val="222222"/>
          <w:highlight w:val="white"/>
          <w:lang w:val="en-US"/>
        </w:rPr>
        <w:t xml:space="preserve">, V., Randall, D., </w:t>
      </w:r>
      <w:proofErr w:type="spellStart"/>
      <w:r w:rsidRPr="00BA6230">
        <w:rPr>
          <w:color w:val="222222"/>
          <w:highlight w:val="white"/>
          <w:lang w:val="en-US"/>
        </w:rPr>
        <w:t>Sarachik</w:t>
      </w:r>
      <w:proofErr w:type="spellEnd"/>
      <w:r w:rsidRPr="00BA6230">
        <w:rPr>
          <w:color w:val="222222"/>
          <w:highlight w:val="white"/>
          <w:lang w:val="en-US"/>
        </w:rPr>
        <w:t xml:space="preserve">, E., Silva-Dias, P., &amp; </w:t>
      </w:r>
      <w:proofErr w:type="spellStart"/>
      <w:r w:rsidRPr="00BA6230">
        <w:rPr>
          <w:color w:val="222222"/>
          <w:highlight w:val="white"/>
          <w:lang w:val="en-US"/>
        </w:rPr>
        <w:t>Slingo</w:t>
      </w:r>
      <w:proofErr w:type="spellEnd"/>
      <w:r w:rsidRPr="00BA6230">
        <w:rPr>
          <w:color w:val="222222"/>
          <w:highlight w:val="white"/>
          <w:lang w:val="en-US"/>
        </w:rPr>
        <w:t>, A. (1996). Climate processes. In </w:t>
      </w:r>
      <w:r w:rsidRPr="00BA6230">
        <w:rPr>
          <w:i/>
          <w:color w:val="222222"/>
          <w:highlight w:val="white"/>
          <w:lang w:val="en-US"/>
        </w:rPr>
        <w:t>Climate Change 1995: the science of climate change. Contribution of WG1 to the Second Assessment Report of the IPCC</w:t>
      </w:r>
      <w:r w:rsidRPr="00BA6230">
        <w:rPr>
          <w:color w:val="222222"/>
          <w:highlight w:val="white"/>
          <w:lang w:val="en-US"/>
        </w:rPr>
        <w:t> (pp. 193-227). Cambridge University Press.</w:t>
      </w:r>
    </w:p>
    <w:p w14:paraId="2623E1F8" w14:textId="77777777" w:rsidR="00A57A64" w:rsidRPr="00BA6230" w:rsidRDefault="006839AA">
      <w:pPr>
        <w:rPr>
          <w:color w:val="222222"/>
          <w:highlight w:val="white"/>
          <w:lang w:val="en-US"/>
        </w:rPr>
      </w:pPr>
      <w:r w:rsidRPr="00BA6230">
        <w:rPr>
          <w:color w:val="222222"/>
          <w:highlight w:val="white"/>
          <w:lang w:val="en-US"/>
        </w:rPr>
        <w:t xml:space="preserve">Parmar, A., </w:t>
      </w:r>
      <w:proofErr w:type="spellStart"/>
      <w:r w:rsidRPr="00BA6230">
        <w:rPr>
          <w:color w:val="222222"/>
          <w:highlight w:val="white"/>
          <w:lang w:val="en-US"/>
        </w:rPr>
        <w:t>Mistree</w:t>
      </w:r>
      <w:proofErr w:type="spellEnd"/>
      <w:r w:rsidRPr="00BA6230">
        <w:rPr>
          <w:color w:val="222222"/>
          <w:highlight w:val="white"/>
          <w:lang w:val="en-US"/>
        </w:rPr>
        <w:t>, K., &amp; Sompura, M. (2017, March). Machine learning techniques for rainfall prediction: A review. In </w:t>
      </w:r>
      <w:r w:rsidRPr="00BA6230">
        <w:rPr>
          <w:i/>
          <w:color w:val="222222"/>
          <w:highlight w:val="white"/>
          <w:lang w:val="en-US"/>
        </w:rPr>
        <w:t>International Conference on Innovations in information Embedded and Communication Systems</w:t>
      </w:r>
      <w:r w:rsidRPr="00BA6230">
        <w:rPr>
          <w:color w:val="222222"/>
          <w:highlight w:val="white"/>
          <w:lang w:val="en-US"/>
        </w:rPr>
        <w:t> (Vol. 3).</w:t>
      </w:r>
    </w:p>
    <w:p w14:paraId="49A0ABE1" w14:textId="77777777" w:rsidR="00A57A64" w:rsidRDefault="00A57A64">
      <w:pPr>
        <w:rPr>
          <w:lang w:val="en-US"/>
        </w:rPr>
      </w:pPr>
    </w:p>
    <w:p w14:paraId="43A7EB06" w14:textId="4013A2FB" w:rsidR="00C86346" w:rsidRPr="00BA6230" w:rsidRDefault="00C86346">
      <w:pPr>
        <w:rPr>
          <w:lang w:val="en-US"/>
        </w:rPr>
      </w:pPr>
    </w:p>
    <w:sectPr w:rsidR="00C86346" w:rsidRPr="00BA6230">
      <w:headerReference w:type="default" r:id="rId52"/>
      <w:footerReference w:type="default" r:id="rId5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Jonas Leveque" w:date="2023-05-24T23:17:00Z" w:initials="JL">
    <w:p w14:paraId="65C9EFFA" w14:textId="77777777" w:rsidR="00C426ED" w:rsidRDefault="00C426ED" w:rsidP="005C241D">
      <w:pPr>
        <w:pStyle w:val="CommentText"/>
      </w:pPr>
      <w:r>
        <w:rPr>
          <w:rStyle w:val="CommentReference"/>
        </w:rPr>
        <w:annotationRef/>
      </w:r>
      <w:r>
        <w:t>Différentes de la matrice du notebook 3.</w:t>
      </w:r>
    </w:p>
  </w:comment>
  <w:comment w:id="89" w:author="Jonas Leveque" w:date="2023-05-28T14:46:00Z" w:initials="JL">
    <w:p w14:paraId="5E7A84F0" w14:textId="77777777" w:rsidR="00AD4FBF" w:rsidRDefault="00AD4FBF" w:rsidP="00FC326D">
      <w:pPr>
        <w:pStyle w:val="CommentText"/>
      </w:pPr>
      <w:r>
        <w:rPr>
          <w:rStyle w:val="CommentReference"/>
        </w:rPr>
        <w:annotationRef/>
      </w:r>
      <w:r>
        <w:t>Si vous êtes d'accord, on fait sauter les cores PCA ?</w:t>
      </w:r>
    </w:p>
  </w:comment>
  <w:comment w:id="51" w:author="Jonas Leveque" w:date="2023-05-22T21:54:00Z" w:initials="JL">
    <w:p w14:paraId="22E14FD0" w14:textId="1E94737D" w:rsidR="004B7D8E" w:rsidRDefault="004B7D8E" w:rsidP="00073CD0">
      <w:pPr>
        <w:pStyle w:val="CommentText"/>
      </w:pPr>
      <w:r>
        <w:rPr>
          <w:rStyle w:val="CommentReference"/>
        </w:rPr>
        <w:annotationRef/>
      </w:r>
      <w:r>
        <w:t>Pas sûr des paramètres ni des scores. J'en obtiens des différents par rapport à ce qui est dans le notebook d'origine.</w:t>
      </w:r>
    </w:p>
  </w:comment>
  <w:comment w:id="52" w:author="Jonas Leveque" w:date="2023-05-22T22:59:00Z" w:initials="JL">
    <w:p w14:paraId="19DD555F" w14:textId="77777777" w:rsidR="004B7D8E" w:rsidRDefault="004B7D8E" w:rsidP="00E335BC">
      <w:pPr>
        <w:pStyle w:val="CommentText"/>
      </w:pPr>
      <w:r>
        <w:rPr>
          <w:rStyle w:val="CommentReference"/>
        </w:rPr>
        <w:annotationRef/>
      </w:r>
      <w:r>
        <w:t>Notebook/notebook 03_simple_modeling_techniques</w:t>
      </w:r>
    </w:p>
  </w:comment>
  <w:comment w:id="103" w:author="Jonas Leveque" w:date="2023-05-22T21:55:00Z" w:initials="JL">
    <w:p w14:paraId="109298E7" w14:textId="006CBBF2" w:rsidR="004B7D8E" w:rsidRDefault="004B7D8E" w:rsidP="00BD0CEC">
      <w:pPr>
        <w:pStyle w:val="CommentText"/>
      </w:pPr>
      <w:r>
        <w:rPr>
          <w:rStyle w:val="CommentReference"/>
        </w:rPr>
        <w:annotationRef/>
      </w:r>
      <w:r>
        <w:t>Impossible de faire tourner le SVM et de Random Forest. Prennent trop de temps.</w:t>
      </w:r>
    </w:p>
  </w:comment>
  <w:comment w:id="105" w:author="Jonas Leveque" w:date="2023-05-29T00:08:00Z" w:initials="JL">
    <w:p w14:paraId="7F327625" w14:textId="77777777" w:rsidR="007B7F17" w:rsidRDefault="007B7F17" w:rsidP="005E1F38">
      <w:pPr>
        <w:pStyle w:val="CommentText"/>
      </w:pPr>
      <w:r>
        <w:rPr>
          <w:rStyle w:val="CommentReference"/>
        </w:rPr>
        <w:annotationRef/>
      </w:r>
      <w:r>
        <w:t>A vérifier si c'est vrai.</w:t>
      </w:r>
    </w:p>
  </w:comment>
  <w:comment w:id="108" w:author="Jonas Leveque" w:date="2023-05-29T12:01:00Z" w:initials="JL">
    <w:p w14:paraId="426A9F0E" w14:textId="77777777" w:rsidR="00F20FA0" w:rsidRDefault="00F20FA0" w:rsidP="003F0E3E">
      <w:pPr>
        <w:pStyle w:val="CommentText"/>
      </w:pPr>
      <w:r>
        <w:rPr>
          <w:rStyle w:val="CommentReference"/>
        </w:rPr>
        <w:annotationRef/>
      </w:r>
      <w:r>
        <w:t>On en a pas parlé du tout. J'ai testé un modèle qui marche pas mal. Mais il faudrait pouvoir justifier pourquoi on ne l'a pas conservé.</w:t>
      </w:r>
    </w:p>
  </w:comment>
  <w:comment w:id="124" w:author="Jonas Leveque" w:date="2023-05-29T00:09:00Z" w:initials="JL">
    <w:p w14:paraId="09F0C4FE" w14:textId="2A7A62CD" w:rsidR="007B7F17" w:rsidRDefault="007B7F17" w:rsidP="00725B01">
      <w:pPr>
        <w:pStyle w:val="CommentText"/>
      </w:pPr>
      <w:r>
        <w:rPr>
          <w:rStyle w:val="CommentReference"/>
        </w:rPr>
        <w:annotationRef/>
      </w:r>
      <w:r>
        <w:t>J'ai pris du notebook. Mais je ne suis pas si sûr que ce soit le cas.</w:t>
      </w:r>
    </w:p>
  </w:comment>
  <w:comment w:id="130" w:author="Jonas Leveque" w:date="2023-05-29T11:39:00Z" w:initials="JL">
    <w:p w14:paraId="571F2440" w14:textId="77777777" w:rsidR="00075737" w:rsidRDefault="00075737" w:rsidP="0070729A">
      <w:pPr>
        <w:pStyle w:val="CommentText"/>
      </w:pPr>
      <w:r>
        <w:rPr>
          <w:rStyle w:val="CommentReference"/>
        </w:rPr>
        <w:annotationRef/>
      </w:r>
      <w:r>
        <w:t>Surement un problème dans mon optimisation bayésienne et les paramètres choisis.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C9EFFA" w15:done="0"/>
  <w15:commentEx w15:paraId="5E7A84F0" w15:done="0"/>
  <w15:commentEx w15:paraId="22E14FD0" w15:done="0"/>
  <w15:commentEx w15:paraId="19DD555F" w15:paraIdParent="22E14FD0" w15:done="0"/>
  <w15:commentEx w15:paraId="109298E7" w15:done="0"/>
  <w15:commentEx w15:paraId="7F327625" w15:done="0"/>
  <w15:commentEx w15:paraId="426A9F0E" w15:done="0"/>
  <w15:commentEx w15:paraId="09F0C4FE" w15:done="0"/>
  <w15:commentEx w15:paraId="571F24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9196D" w16cex:dateUtc="2023-05-24T21:17:00Z"/>
  <w16cex:commentExtensible w16cex:durableId="281DE7DB" w16cex:dateUtc="2023-05-28T12:46:00Z"/>
  <w16cex:commentExtensible w16cex:durableId="2816631D" w16cex:dateUtc="2023-05-22T19:54:00Z"/>
  <w16cex:commentExtensible w16cex:durableId="28167236" w16cex:dateUtc="2023-05-22T20:59:00Z"/>
  <w16cex:commentExtensible w16cex:durableId="2816633E" w16cex:dateUtc="2023-05-22T19:55:00Z"/>
  <w16cex:commentExtensible w16cex:durableId="281E6B84" w16cex:dateUtc="2023-05-28T22:08:00Z"/>
  <w16cex:commentExtensible w16cex:durableId="281F1293" w16cex:dateUtc="2023-05-29T10:01:00Z"/>
  <w16cex:commentExtensible w16cex:durableId="281E6BA6" w16cex:dateUtc="2023-05-28T22:09:00Z"/>
  <w16cex:commentExtensible w16cex:durableId="281F0D7E" w16cex:dateUtc="2023-05-29T09: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C9EFFA" w16cid:durableId="2819196D"/>
  <w16cid:commentId w16cid:paraId="5E7A84F0" w16cid:durableId="281DE7DB"/>
  <w16cid:commentId w16cid:paraId="22E14FD0" w16cid:durableId="2816631D"/>
  <w16cid:commentId w16cid:paraId="19DD555F" w16cid:durableId="28167236"/>
  <w16cid:commentId w16cid:paraId="109298E7" w16cid:durableId="2816633E"/>
  <w16cid:commentId w16cid:paraId="7F327625" w16cid:durableId="281E6B84"/>
  <w16cid:commentId w16cid:paraId="426A9F0E" w16cid:durableId="281F1293"/>
  <w16cid:commentId w16cid:paraId="09F0C4FE" w16cid:durableId="281E6BA6"/>
  <w16cid:commentId w16cid:paraId="571F2440" w16cid:durableId="281F0D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996AC" w14:textId="77777777" w:rsidR="00587A55" w:rsidRDefault="00587A55">
      <w:pPr>
        <w:spacing w:after="0" w:line="240" w:lineRule="auto"/>
      </w:pPr>
      <w:r>
        <w:separator/>
      </w:r>
    </w:p>
  </w:endnote>
  <w:endnote w:type="continuationSeparator" w:id="0">
    <w:p w14:paraId="2B86A888" w14:textId="77777777" w:rsidR="00587A55" w:rsidRDefault="00587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1029E" w14:textId="113A0A93" w:rsidR="00A57A64" w:rsidRDefault="006839AA">
    <w:pPr>
      <w:pBdr>
        <w:top w:val="nil"/>
        <w:left w:val="nil"/>
        <w:bottom w:val="nil"/>
        <w:right w:val="nil"/>
        <w:between w:val="nil"/>
      </w:pBdr>
      <w:tabs>
        <w:tab w:val="center" w:pos="4680"/>
        <w:tab w:val="right" w:pos="9360"/>
      </w:tabs>
      <w:spacing w:after="0" w:line="240" w:lineRule="auto"/>
      <w:rPr>
        <w:color w:val="000000"/>
      </w:rPr>
    </w:pPr>
    <w:r>
      <w:rPr>
        <w:color w:val="000000"/>
      </w:rPr>
      <w:t xml:space="preserve">Promotion Octobre 2022 </w:t>
    </w:r>
    <w:r>
      <w:rPr>
        <w:color w:val="000000"/>
      </w:rPr>
      <w:tab/>
      <w:t xml:space="preserve">Programme Continu </w:t>
    </w:r>
    <w:r>
      <w:rPr>
        <w:color w:val="000000"/>
      </w:rPr>
      <w:tab/>
    </w:r>
    <w:r w:rsidR="00CD3FAE">
      <w:rPr>
        <w:color w:val="000000"/>
      </w:rPr>
      <w:t>05/0</w:t>
    </w:r>
    <w:r w:rsidR="001220D0">
      <w:rPr>
        <w:color w:val="000000"/>
      </w:rPr>
      <w:t>5</w:t>
    </w:r>
    <w:r w:rsidR="00CD3FAE">
      <w:rPr>
        <w:color w:val="000000"/>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25446" w14:textId="77777777" w:rsidR="00587A55" w:rsidRDefault="00587A55">
      <w:pPr>
        <w:spacing w:after="0" w:line="240" w:lineRule="auto"/>
      </w:pPr>
      <w:r>
        <w:separator/>
      </w:r>
    </w:p>
  </w:footnote>
  <w:footnote w:type="continuationSeparator" w:id="0">
    <w:p w14:paraId="14851C53" w14:textId="77777777" w:rsidR="00587A55" w:rsidRDefault="00587A55">
      <w:pPr>
        <w:spacing w:after="0" w:line="240" w:lineRule="auto"/>
      </w:pPr>
      <w:r>
        <w:continuationSeparator/>
      </w:r>
    </w:p>
  </w:footnote>
  <w:footnote w:id="1">
    <w:p w14:paraId="26DB07E3"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https://www.ipcc.ch/report/ar6/wg2/about/factsheets/</w:t>
      </w:r>
    </w:p>
  </w:footnote>
  <w:footnote w:id="2">
    <w:p w14:paraId="3BCA652F"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https://www.nature.com/articles/d41586-022-02782-w</w:t>
      </w:r>
    </w:p>
  </w:footnote>
  <w:footnote w:id="3">
    <w:p w14:paraId="5E988E1F"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https://www.dtf.vic.gov.au/victorias-economic-bulletin-volume-5/economic-impacts-2019-20-bushfires-victoria</w:t>
      </w:r>
    </w:p>
  </w:footnote>
  <w:footnote w:id="4">
    <w:p w14:paraId="1D911122"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hyperlink r:id="rId1">
        <w:r>
          <w:rPr>
            <w:color w:val="0563C1"/>
            <w:sz w:val="20"/>
            <w:szCs w:val="20"/>
            <w:u w:val="single"/>
          </w:rPr>
          <w:t>https://www.kaggle.com/datasets/jsphyg/weather-dataset-rattle-package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122949"/>
      <w:docPartObj>
        <w:docPartGallery w:val="Page Numbers (Top of Page)"/>
        <w:docPartUnique/>
      </w:docPartObj>
    </w:sdtPr>
    <w:sdtEndPr>
      <w:rPr>
        <w:noProof/>
      </w:rPr>
    </w:sdtEndPr>
    <w:sdtContent>
      <w:p w14:paraId="3828E7F6" w14:textId="10A1AB7F" w:rsidR="00CB467F" w:rsidRDefault="00CB467F">
        <w:pPr>
          <w:pStyle w:val="Header"/>
        </w:pPr>
        <w:r>
          <w:fldChar w:fldCharType="begin"/>
        </w:r>
        <w:r>
          <w:instrText xml:space="preserve"> PAGE   \* MERGEFORMAT </w:instrText>
        </w:r>
        <w:r>
          <w:fldChar w:fldCharType="separate"/>
        </w:r>
        <w:r>
          <w:rPr>
            <w:noProof/>
          </w:rPr>
          <w:t>2</w:t>
        </w:r>
        <w:r>
          <w:rPr>
            <w:noProof/>
          </w:rPr>
          <w:fldChar w:fldCharType="end"/>
        </w:r>
      </w:p>
    </w:sdtContent>
  </w:sdt>
  <w:p w14:paraId="1DA33030" w14:textId="77777777" w:rsidR="00CB467F" w:rsidRDefault="00CB46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93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7A62828"/>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 w15:restartNumberingAfterBreak="0">
    <w:nsid w:val="0A7444C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 w15:restartNumberingAfterBreak="0">
    <w:nsid w:val="12F91B80"/>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15DF3814"/>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17AB264B"/>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15:restartNumberingAfterBreak="0">
    <w:nsid w:val="20311EAF"/>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268508F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 w15:restartNumberingAfterBreak="0">
    <w:nsid w:val="273A28F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2BFD417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0" w15:restartNumberingAfterBreak="0">
    <w:nsid w:val="2C1E316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1" w15:restartNumberingAfterBreak="0">
    <w:nsid w:val="2C416873"/>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 w15:restartNumberingAfterBreak="0">
    <w:nsid w:val="326747F9"/>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3" w15:restartNumberingAfterBreak="0">
    <w:nsid w:val="32D555B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 w15:restartNumberingAfterBreak="0">
    <w:nsid w:val="36E2366B"/>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5" w15:restartNumberingAfterBreak="0">
    <w:nsid w:val="3846155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6" w15:restartNumberingAfterBreak="0">
    <w:nsid w:val="3B35259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7" w15:restartNumberingAfterBreak="0">
    <w:nsid w:val="4BAA0260"/>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8" w15:restartNumberingAfterBreak="0">
    <w:nsid w:val="4CEF2698"/>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9" w15:restartNumberingAfterBreak="0">
    <w:nsid w:val="4F507A14"/>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0" w15:restartNumberingAfterBreak="0">
    <w:nsid w:val="4FEB2F19"/>
    <w:multiLevelType w:val="multilevel"/>
    <w:tmpl w:val="3C1202C8"/>
    <w:lvl w:ilvl="0">
      <w:start w:val="1"/>
      <w:numFmt w:val="bullet"/>
      <w:lvlText w:val="●"/>
      <w:lvlJc w:val="left"/>
      <w:pPr>
        <w:ind w:left="775" w:hanging="360"/>
      </w:pPr>
      <w:rPr>
        <w:rFonts w:ascii="Noto Sans Symbols" w:eastAsia="Noto Sans Symbols" w:hAnsi="Noto Sans Symbols" w:cs="Noto Sans Symbols"/>
      </w:rPr>
    </w:lvl>
    <w:lvl w:ilvl="1">
      <w:start w:val="1"/>
      <w:numFmt w:val="bullet"/>
      <w:lvlText w:val="o"/>
      <w:lvlJc w:val="left"/>
      <w:pPr>
        <w:ind w:left="1495" w:hanging="360"/>
      </w:pPr>
      <w:rPr>
        <w:rFonts w:ascii="Courier New" w:eastAsia="Courier New" w:hAnsi="Courier New" w:cs="Courier New"/>
      </w:rPr>
    </w:lvl>
    <w:lvl w:ilvl="2">
      <w:start w:val="1"/>
      <w:numFmt w:val="bullet"/>
      <w:lvlText w:val="▪"/>
      <w:lvlJc w:val="left"/>
      <w:pPr>
        <w:ind w:left="2215" w:hanging="360"/>
      </w:pPr>
      <w:rPr>
        <w:rFonts w:ascii="Noto Sans Symbols" w:eastAsia="Noto Sans Symbols" w:hAnsi="Noto Sans Symbols" w:cs="Noto Sans Symbols"/>
      </w:rPr>
    </w:lvl>
    <w:lvl w:ilvl="3">
      <w:start w:val="1"/>
      <w:numFmt w:val="bullet"/>
      <w:lvlText w:val="●"/>
      <w:lvlJc w:val="left"/>
      <w:pPr>
        <w:ind w:left="2935" w:hanging="360"/>
      </w:pPr>
      <w:rPr>
        <w:rFonts w:ascii="Noto Sans Symbols" w:eastAsia="Noto Sans Symbols" w:hAnsi="Noto Sans Symbols" w:cs="Noto Sans Symbols"/>
      </w:rPr>
    </w:lvl>
    <w:lvl w:ilvl="4">
      <w:start w:val="1"/>
      <w:numFmt w:val="bullet"/>
      <w:lvlText w:val="o"/>
      <w:lvlJc w:val="left"/>
      <w:pPr>
        <w:ind w:left="3655" w:hanging="360"/>
      </w:pPr>
      <w:rPr>
        <w:rFonts w:ascii="Courier New" w:eastAsia="Courier New" w:hAnsi="Courier New" w:cs="Courier New"/>
      </w:rPr>
    </w:lvl>
    <w:lvl w:ilvl="5">
      <w:start w:val="1"/>
      <w:numFmt w:val="bullet"/>
      <w:lvlText w:val="▪"/>
      <w:lvlJc w:val="left"/>
      <w:pPr>
        <w:ind w:left="4375" w:hanging="360"/>
      </w:pPr>
      <w:rPr>
        <w:rFonts w:ascii="Noto Sans Symbols" w:eastAsia="Noto Sans Symbols" w:hAnsi="Noto Sans Symbols" w:cs="Noto Sans Symbols"/>
      </w:rPr>
    </w:lvl>
    <w:lvl w:ilvl="6">
      <w:start w:val="1"/>
      <w:numFmt w:val="bullet"/>
      <w:lvlText w:val="●"/>
      <w:lvlJc w:val="left"/>
      <w:pPr>
        <w:ind w:left="5095" w:hanging="360"/>
      </w:pPr>
      <w:rPr>
        <w:rFonts w:ascii="Noto Sans Symbols" w:eastAsia="Noto Sans Symbols" w:hAnsi="Noto Sans Symbols" w:cs="Noto Sans Symbols"/>
      </w:rPr>
    </w:lvl>
    <w:lvl w:ilvl="7">
      <w:start w:val="1"/>
      <w:numFmt w:val="bullet"/>
      <w:lvlText w:val="o"/>
      <w:lvlJc w:val="left"/>
      <w:pPr>
        <w:ind w:left="5815" w:hanging="360"/>
      </w:pPr>
      <w:rPr>
        <w:rFonts w:ascii="Courier New" w:eastAsia="Courier New" w:hAnsi="Courier New" w:cs="Courier New"/>
      </w:rPr>
    </w:lvl>
    <w:lvl w:ilvl="8">
      <w:start w:val="1"/>
      <w:numFmt w:val="bullet"/>
      <w:lvlText w:val="▪"/>
      <w:lvlJc w:val="left"/>
      <w:pPr>
        <w:ind w:left="6535" w:hanging="360"/>
      </w:pPr>
      <w:rPr>
        <w:rFonts w:ascii="Noto Sans Symbols" w:eastAsia="Noto Sans Symbols" w:hAnsi="Noto Sans Symbols" w:cs="Noto Sans Symbols"/>
      </w:rPr>
    </w:lvl>
  </w:abstractNum>
  <w:abstractNum w:abstractNumId="21" w15:restartNumberingAfterBreak="0">
    <w:nsid w:val="50BF7F7A"/>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2" w15:restartNumberingAfterBreak="0">
    <w:nsid w:val="538848F3"/>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3" w15:restartNumberingAfterBreak="0">
    <w:nsid w:val="544D625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4" w15:restartNumberingAfterBreak="0">
    <w:nsid w:val="5E1351CA"/>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5" w15:restartNumberingAfterBreak="0">
    <w:nsid w:val="618E446C"/>
    <w:multiLevelType w:val="multilevel"/>
    <w:tmpl w:val="4E9AF2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6077955"/>
    <w:multiLevelType w:val="multilevel"/>
    <w:tmpl w:val="1C3EC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9D96EC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8" w15:restartNumberingAfterBreak="0">
    <w:nsid w:val="6B480056"/>
    <w:multiLevelType w:val="multilevel"/>
    <w:tmpl w:val="33080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C443D6E"/>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0" w15:restartNumberingAfterBreak="0">
    <w:nsid w:val="6CE9731D"/>
    <w:multiLevelType w:val="hybridMultilevel"/>
    <w:tmpl w:val="B33A6B06"/>
    <w:lvl w:ilvl="0" w:tplc="56D6E102">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4E682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2" w15:restartNumberingAfterBreak="0">
    <w:nsid w:val="6E5C055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3" w15:restartNumberingAfterBreak="0">
    <w:nsid w:val="73C52B9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4" w15:restartNumberingAfterBreak="0">
    <w:nsid w:val="7C6A3047"/>
    <w:multiLevelType w:val="multilevel"/>
    <w:tmpl w:val="9A2E5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0014056">
    <w:abstractNumId w:val="25"/>
  </w:num>
  <w:num w:numId="2" w16cid:durableId="575286682">
    <w:abstractNumId w:val="26"/>
  </w:num>
  <w:num w:numId="3" w16cid:durableId="27070968">
    <w:abstractNumId w:val="33"/>
  </w:num>
  <w:num w:numId="4" w16cid:durableId="1476795009">
    <w:abstractNumId w:val="28"/>
  </w:num>
  <w:num w:numId="5" w16cid:durableId="978848508">
    <w:abstractNumId w:val="34"/>
  </w:num>
  <w:num w:numId="6" w16cid:durableId="2054693310">
    <w:abstractNumId w:val="20"/>
  </w:num>
  <w:num w:numId="7" w16cid:durableId="677191499">
    <w:abstractNumId w:val="30"/>
  </w:num>
  <w:num w:numId="8" w16cid:durableId="1370305298">
    <w:abstractNumId w:val="12"/>
  </w:num>
  <w:num w:numId="9" w16cid:durableId="1529641364">
    <w:abstractNumId w:val="8"/>
  </w:num>
  <w:num w:numId="10" w16cid:durableId="133329595">
    <w:abstractNumId w:val="2"/>
  </w:num>
  <w:num w:numId="11" w16cid:durableId="1794128833">
    <w:abstractNumId w:val="29"/>
  </w:num>
  <w:num w:numId="12" w16cid:durableId="908226754">
    <w:abstractNumId w:val="10"/>
  </w:num>
  <w:num w:numId="13" w16cid:durableId="241646501">
    <w:abstractNumId w:val="4"/>
  </w:num>
  <w:num w:numId="14" w16cid:durableId="2024237941">
    <w:abstractNumId w:val="16"/>
  </w:num>
  <w:num w:numId="15" w16cid:durableId="63726939">
    <w:abstractNumId w:val="23"/>
  </w:num>
  <w:num w:numId="16" w16cid:durableId="1277518188">
    <w:abstractNumId w:val="31"/>
  </w:num>
  <w:num w:numId="17" w16cid:durableId="1979602888">
    <w:abstractNumId w:val="32"/>
  </w:num>
  <w:num w:numId="18" w16cid:durableId="1801145684">
    <w:abstractNumId w:val="14"/>
  </w:num>
  <w:num w:numId="19" w16cid:durableId="1789083854">
    <w:abstractNumId w:val="24"/>
  </w:num>
  <w:num w:numId="20" w16cid:durableId="1670252397">
    <w:abstractNumId w:val="13"/>
  </w:num>
  <w:num w:numId="21" w16cid:durableId="1765177433">
    <w:abstractNumId w:val="6"/>
  </w:num>
  <w:num w:numId="22" w16cid:durableId="1301419405">
    <w:abstractNumId w:val="1"/>
  </w:num>
  <w:num w:numId="23" w16cid:durableId="1479956549">
    <w:abstractNumId w:val="27"/>
  </w:num>
  <w:num w:numId="24" w16cid:durableId="8527662">
    <w:abstractNumId w:val="15"/>
  </w:num>
  <w:num w:numId="25" w16cid:durableId="1434209491">
    <w:abstractNumId w:val="5"/>
  </w:num>
  <w:num w:numId="26" w16cid:durableId="1462646681">
    <w:abstractNumId w:val="22"/>
  </w:num>
  <w:num w:numId="27" w16cid:durableId="1617063081">
    <w:abstractNumId w:val="18"/>
  </w:num>
  <w:num w:numId="28" w16cid:durableId="1957902531">
    <w:abstractNumId w:val="9"/>
  </w:num>
  <w:num w:numId="29" w16cid:durableId="1578322959">
    <w:abstractNumId w:val="17"/>
  </w:num>
  <w:num w:numId="30" w16cid:durableId="1903632988">
    <w:abstractNumId w:val="7"/>
  </w:num>
  <w:num w:numId="31" w16cid:durableId="579097938">
    <w:abstractNumId w:val="3"/>
  </w:num>
  <w:num w:numId="32" w16cid:durableId="245580726">
    <w:abstractNumId w:val="0"/>
  </w:num>
  <w:num w:numId="33" w16cid:durableId="715742509">
    <w:abstractNumId w:val="19"/>
  </w:num>
  <w:num w:numId="34" w16cid:durableId="1547983748">
    <w:abstractNumId w:val="11"/>
  </w:num>
  <w:num w:numId="35" w16cid:durableId="1126775537">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s Leveque">
    <w15:presenceInfo w15:providerId="Windows Live" w15:userId="580f0de1a6d3bb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A64"/>
    <w:rsid w:val="00023292"/>
    <w:rsid w:val="000250B6"/>
    <w:rsid w:val="00026FAD"/>
    <w:rsid w:val="000726BA"/>
    <w:rsid w:val="00075737"/>
    <w:rsid w:val="0009515D"/>
    <w:rsid w:val="00096F5E"/>
    <w:rsid w:val="000A4B2E"/>
    <w:rsid w:val="000B1844"/>
    <w:rsid w:val="000C064A"/>
    <w:rsid w:val="000C1EAD"/>
    <w:rsid w:val="000C4BED"/>
    <w:rsid w:val="000C6BF8"/>
    <w:rsid w:val="000E5289"/>
    <w:rsid w:val="00101080"/>
    <w:rsid w:val="001220D0"/>
    <w:rsid w:val="00133BA2"/>
    <w:rsid w:val="00143535"/>
    <w:rsid w:val="00157019"/>
    <w:rsid w:val="00173ECB"/>
    <w:rsid w:val="001745A9"/>
    <w:rsid w:val="001A382E"/>
    <w:rsid w:val="001B4B52"/>
    <w:rsid w:val="001D0803"/>
    <w:rsid w:val="001D7D3F"/>
    <w:rsid w:val="00223131"/>
    <w:rsid w:val="00240150"/>
    <w:rsid w:val="00244D54"/>
    <w:rsid w:val="00250009"/>
    <w:rsid w:val="0026229C"/>
    <w:rsid w:val="00296643"/>
    <w:rsid w:val="002C294E"/>
    <w:rsid w:val="002F1A80"/>
    <w:rsid w:val="00301794"/>
    <w:rsid w:val="003224E9"/>
    <w:rsid w:val="003417D8"/>
    <w:rsid w:val="0034696E"/>
    <w:rsid w:val="00372DF1"/>
    <w:rsid w:val="003C0460"/>
    <w:rsid w:val="003C1880"/>
    <w:rsid w:val="003C5E53"/>
    <w:rsid w:val="003D290D"/>
    <w:rsid w:val="003F442F"/>
    <w:rsid w:val="003F743D"/>
    <w:rsid w:val="00413093"/>
    <w:rsid w:val="0043735E"/>
    <w:rsid w:val="00465C98"/>
    <w:rsid w:val="00474F1A"/>
    <w:rsid w:val="00486CEF"/>
    <w:rsid w:val="004A757B"/>
    <w:rsid w:val="004B7D8E"/>
    <w:rsid w:val="004E41D6"/>
    <w:rsid w:val="005004FB"/>
    <w:rsid w:val="00511E64"/>
    <w:rsid w:val="0056007D"/>
    <w:rsid w:val="00560C3C"/>
    <w:rsid w:val="00575ECC"/>
    <w:rsid w:val="005763F5"/>
    <w:rsid w:val="00584AA1"/>
    <w:rsid w:val="00587A55"/>
    <w:rsid w:val="005B1EDC"/>
    <w:rsid w:val="005B3E05"/>
    <w:rsid w:val="005B438A"/>
    <w:rsid w:val="005E124F"/>
    <w:rsid w:val="005F00F7"/>
    <w:rsid w:val="00623AC8"/>
    <w:rsid w:val="00643699"/>
    <w:rsid w:val="0068128F"/>
    <w:rsid w:val="006814DA"/>
    <w:rsid w:val="006839AA"/>
    <w:rsid w:val="006C4E3F"/>
    <w:rsid w:val="006D63BA"/>
    <w:rsid w:val="00714D96"/>
    <w:rsid w:val="00764E92"/>
    <w:rsid w:val="00770C14"/>
    <w:rsid w:val="00774213"/>
    <w:rsid w:val="00780BAB"/>
    <w:rsid w:val="00782310"/>
    <w:rsid w:val="0079228C"/>
    <w:rsid w:val="007A3685"/>
    <w:rsid w:val="007B7F17"/>
    <w:rsid w:val="007C091C"/>
    <w:rsid w:val="007E23CF"/>
    <w:rsid w:val="007E245C"/>
    <w:rsid w:val="007F52C2"/>
    <w:rsid w:val="00802F09"/>
    <w:rsid w:val="0081449B"/>
    <w:rsid w:val="0083588E"/>
    <w:rsid w:val="0083705E"/>
    <w:rsid w:val="0084778F"/>
    <w:rsid w:val="00847AE3"/>
    <w:rsid w:val="00847FE3"/>
    <w:rsid w:val="00867D1A"/>
    <w:rsid w:val="00892E77"/>
    <w:rsid w:val="008A7863"/>
    <w:rsid w:val="00902C8A"/>
    <w:rsid w:val="00964531"/>
    <w:rsid w:val="009C708C"/>
    <w:rsid w:val="009E2BCD"/>
    <w:rsid w:val="009E3741"/>
    <w:rsid w:val="009F2A26"/>
    <w:rsid w:val="009F7E18"/>
    <w:rsid w:val="00A2033C"/>
    <w:rsid w:val="00A27716"/>
    <w:rsid w:val="00A32422"/>
    <w:rsid w:val="00A5212D"/>
    <w:rsid w:val="00A57A64"/>
    <w:rsid w:val="00A65925"/>
    <w:rsid w:val="00A71B02"/>
    <w:rsid w:val="00A91F5A"/>
    <w:rsid w:val="00AD4FBF"/>
    <w:rsid w:val="00B14301"/>
    <w:rsid w:val="00B27C75"/>
    <w:rsid w:val="00B30EBD"/>
    <w:rsid w:val="00B45755"/>
    <w:rsid w:val="00B51A22"/>
    <w:rsid w:val="00B84C36"/>
    <w:rsid w:val="00BA6230"/>
    <w:rsid w:val="00BB0606"/>
    <w:rsid w:val="00BB24D6"/>
    <w:rsid w:val="00BB2B37"/>
    <w:rsid w:val="00C0463A"/>
    <w:rsid w:val="00C426ED"/>
    <w:rsid w:val="00C8157B"/>
    <w:rsid w:val="00C86346"/>
    <w:rsid w:val="00C91136"/>
    <w:rsid w:val="00CA73CC"/>
    <w:rsid w:val="00CB467F"/>
    <w:rsid w:val="00CC0DAD"/>
    <w:rsid w:val="00CD3FAE"/>
    <w:rsid w:val="00CE09CB"/>
    <w:rsid w:val="00CF17DA"/>
    <w:rsid w:val="00D36ED4"/>
    <w:rsid w:val="00D37238"/>
    <w:rsid w:val="00D500A7"/>
    <w:rsid w:val="00D76ABF"/>
    <w:rsid w:val="00D81E84"/>
    <w:rsid w:val="00DC1B2B"/>
    <w:rsid w:val="00DD44AF"/>
    <w:rsid w:val="00DF35F8"/>
    <w:rsid w:val="00E25E65"/>
    <w:rsid w:val="00E3024C"/>
    <w:rsid w:val="00E350EF"/>
    <w:rsid w:val="00E40A9C"/>
    <w:rsid w:val="00E544FB"/>
    <w:rsid w:val="00E81C68"/>
    <w:rsid w:val="00E82060"/>
    <w:rsid w:val="00E822C9"/>
    <w:rsid w:val="00E86333"/>
    <w:rsid w:val="00E97045"/>
    <w:rsid w:val="00E976F6"/>
    <w:rsid w:val="00EC43B2"/>
    <w:rsid w:val="00EC7EFF"/>
    <w:rsid w:val="00EE0933"/>
    <w:rsid w:val="00F20FA0"/>
    <w:rsid w:val="00F27521"/>
    <w:rsid w:val="00F32405"/>
    <w:rsid w:val="00F83AEE"/>
    <w:rsid w:val="00F867B0"/>
    <w:rsid w:val="00F931A9"/>
    <w:rsid w:val="00FC20BF"/>
    <w:rsid w:val="00FD1FCD"/>
    <w:rsid w:val="00FD3B16"/>
    <w:rsid w:val="00FD5D57"/>
    <w:rsid w:val="00FE3C93"/>
    <w:rsid w:val="00FE667D"/>
    <w:rsid w:val="00FF40B5"/>
    <w:rsid w:val="00FF5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05A5D"/>
  <w15:docId w15:val="{AC2B3C1E-56E4-4A95-A94D-F930DC573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49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75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36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048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4940"/>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C3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C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3E85"/>
    <w:rPr>
      <w:rFonts w:ascii="Courier New" w:eastAsia="Times New Roman" w:hAnsi="Courier New" w:cs="Courier New"/>
      <w:sz w:val="20"/>
      <w:szCs w:val="20"/>
    </w:rPr>
  </w:style>
  <w:style w:type="table" w:styleId="GridTable2-Accent6">
    <w:name w:val="Grid Table 2 Accent 6"/>
    <w:basedOn w:val="TableNormal"/>
    <w:uiPriority w:val="47"/>
    <w:rsid w:val="00804CE1"/>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B30A17"/>
    <w:pPr>
      <w:spacing w:after="200" w:line="240" w:lineRule="auto"/>
    </w:pPr>
    <w:rPr>
      <w:i/>
      <w:iCs/>
      <w:color w:val="44546A" w:themeColor="text2"/>
      <w:sz w:val="18"/>
      <w:szCs w:val="18"/>
    </w:rPr>
  </w:style>
  <w:style w:type="paragraph" w:styleId="ListParagraph">
    <w:name w:val="List Paragraph"/>
    <w:basedOn w:val="Normal"/>
    <w:uiPriority w:val="34"/>
    <w:qFormat/>
    <w:rsid w:val="00F53880"/>
    <w:pPr>
      <w:ind w:left="720"/>
      <w:contextualSpacing/>
    </w:pPr>
  </w:style>
  <w:style w:type="character" w:styleId="CommentReference">
    <w:name w:val="annotation reference"/>
    <w:basedOn w:val="DefaultParagraphFont"/>
    <w:uiPriority w:val="99"/>
    <w:semiHidden/>
    <w:unhideWhenUsed/>
    <w:rsid w:val="009A5F91"/>
    <w:rPr>
      <w:sz w:val="16"/>
      <w:szCs w:val="16"/>
    </w:rPr>
  </w:style>
  <w:style w:type="paragraph" w:styleId="CommentText">
    <w:name w:val="annotation text"/>
    <w:basedOn w:val="Normal"/>
    <w:link w:val="CommentTextChar"/>
    <w:uiPriority w:val="99"/>
    <w:unhideWhenUsed/>
    <w:rsid w:val="009A5F91"/>
    <w:pPr>
      <w:spacing w:line="240" w:lineRule="auto"/>
    </w:pPr>
    <w:rPr>
      <w:sz w:val="20"/>
      <w:szCs w:val="20"/>
    </w:rPr>
  </w:style>
  <w:style w:type="character" w:customStyle="1" w:styleId="CommentTextChar">
    <w:name w:val="Comment Text Char"/>
    <w:basedOn w:val="DefaultParagraphFont"/>
    <w:link w:val="CommentText"/>
    <w:uiPriority w:val="99"/>
    <w:rsid w:val="009A5F91"/>
    <w:rPr>
      <w:sz w:val="20"/>
      <w:szCs w:val="20"/>
    </w:rPr>
  </w:style>
  <w:style w:type="paragraph" w:styleId="CommentSubject">
    <w:name w:val="annotation subject"/>
    <w:basedOn w:val="CommentText"/>
    <w:next w:val="CommentText"/>
    <w:link w:val="CommentSubjectChar"/>
    <w:uiPriority w:val="99"/>
    <w:semiHidden/>
    <w:unhideWhenUsed/>
    <w:rsid w:val="009A5F91"/>
    <w:rPr>
      <w:b/>
      <w:bCs/>
    </w:rPr>
  </w:style>
  <w:style w:type="character" w:customStyle="1" w:styleId="CommentSubjectChar">
    <w:name w:val="Comment Subject Char"/>
    <w:basedOn w:val="CommentTextChar"/>
    <w:link w:val="CommentSubject"/>
    <w:uiPriority w:val="99"/>
    <w:semiHidden/>
    <w:rsid w:val="009A5F91"/>
    <w:rPr>
      <w:b/>
      <w:bCs/>
      <w:sz w:val="20"/>
      <w:szCs w:val="20"/>
    </w:rPr>
  </w:style>
  <w:style w:type="character" w:customStyle="1" w:styleId="Heading1Char">
    <w:name w:val="Heading 1 Char"/>
    <w:basedOn w:val="DefaultParagraphFont"/>
    <w:link w:val="Heading1"/>
    <w:uiPriority w:val="9"/>
    <w:rsid w:val="00414940"/>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41494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B08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873"/>
  </w:style>
  <w:style w:type="paragraph" w:styleId="Footer">
    <w:name w:val="footer"/>
    <w:basedOn w:val="Normal"/>
    <w:link w:val="FooterChar"/>
    <w:uiPriority w:val="99"/>
    <w:unhideWhenUsed/>
    <w:rsid w:val="005B08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873"/>
  </w:style>
  <w:style w:type="paragraph" w:styleId="TOCHeading">
    <w:name w:val="TOC Heading"/>
    <w:basedOn w:val="Heading1"/>
    <w:next w:val="Normal"/>
    <w:uiPriority w:val="39"/>
    <w:unhideWhenUsed/>
    <w:qFormat/>
    <w:rsid w:val="005B0873"/>
    <w:pPr>
      <w:outlineLvl w:val="9"/>
    </w:pPr>
  </w:style>
  <w:style w:type="character" w:customStyle="1" w:styleId="Heading2Char">
    <w:name w:val="Heading 2 Char"/>
    <w:basedOn w:val="DefaultParagraphFont"/>
    <w:link w:val="Heading2"/>
    <w:uiPriority w:val="9"/>
    <w:rsid w:val="0031756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7565"/>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8230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30E5"/>
    <w:rPr>
      <w:sz w:val="20"/>
      <w:szCs w:val="20"/>
    </w:rPr>
  </w:style>
  <w:style w:type="character" w:styleId="FootnoteReference">
    <w:name w:val="footnote reference"/>
    <w:basedOn w:val="DefaultParagraphFont"/>
    <w:uiPriority w:val="99"/>
    <w:semiHidden/>
    <w:unhideWhenUsed/>
    <w:rsid w:val="008230E5"/>
    <w:rPr>
      <w:vertAlign w:val="superscript"/>
    </w:rPr>
  </w:style>
  <w:style w:type="character" w:customStyle="1" w:styleId="Heading3Char">
    <w:name w:val="Heading 3 Char"/>
    <w:basedOn w:val="DefaultParagraphFont"/>
    <w:link w:val="Heading3"/>
    <w:uiPriority w:val="9"/>
    <w:rsid w:val="001D36A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B4A5C"/>
    <w:rPr>
      <w:color w:val="0563C1" w:themeColor="hyperlink"/>
      <w:u w:val="single"/>
    </w:rPr>
  </w:style>
  <w:style w:type="character" w:styleId="UnresolvedMention">
    <w:name w:val="Unresolved Mention"/>
    <w:basedOn w:val="DefaultParagraphFont"/>
    <w:uiPriority w:val="99"/>
    <w:semiHidden/>
    <w:unhideWhenUsed/>
    <w:rsid w:val="00AB4A5C"/>
    <w:rPr>
      <w:color w:val="605E5C"/>
      <w:shd w:val="clear" w:color="auto" w:fill="E1DFDD"/>
    </w:rPr>
  </w:style>
  <w:style w:type="paragraph" w:styleId="TOC1">
    <w:name w:val="toc 1"/>
    <w:basedOn w:val="Normal"/>
    <w:next w:val="Normal"/>
    <w:autoRedefine/>
    <w:uiPriority w:val="39"/>
    <w:unhideWhenUsed/>
    <w:rsid w:val="0014068D"/>
    <w:pPr>
      <w:spacing w:after="100"/>
    </w:pPr>
  </w:style>
  <w:style w:type="paragraph" w:styleId="TOC2">
    <w:name w:val="toc 2"/>
    <w:basedOn w:val="Normal"/>
    <w:next w:val="Normal"/>
    <w:autoRedefine/>
    <w:uiPriority w:val="39"/>
    <w:unhideWhenUsed/>
    <w:rsid w:val="0014068D"/>
    <w:pPr>
      <w:spacing w:after="100"/>
      <w:ind w:left="220"/>
    </w:pPr>
  </w:style>
  <w:style w:type="paragraph" w:styleId="TOC3">
    <w:name w:val="toc 3"/>
    <w:basedOn w:val="Normal"/>
    <w:next w:val="Normal"/>
    <w:autoRedefine/>
    <w:uiPriority w:val="39"/>
    <w:unhideWhenUsed/>
    <w:rsid w:val="00DD44AF"/>
    <w:pPr>
      <w:tabs>
        <w:tab w:val="left" w:pos="1100"/>
        <w:tab w:val="right" w:pos="9350"/>
      </w:tabs>
      <w:spacing w:after="100"/>
      <w:ind w:left="440"/>
      <w:pPrChange w:id="0" w:author="Jonas Leveque" w:date="2023-05-29T15:30:00Z">
        <w:pPr>
          <w:spacing w:after="100" w:line="259" w:lineRule="auto"/>
          <w:ind w:left="440"/>
        </w:pPr>
      </w:pPrChange>
    </w:pPr>
    <w:rPr>
      <w:rPrChange w:id="0" w:author="Jonas Leveque" w:date="2023-05-29T15:30:00Z">
        <w:rPr>
          <w:rFonts w:ascii="Calibri" w:eastAsia="Calibri" w:hAnsi="Calibri" w:cs="Calibri"/>
          <w:sz w:val="22"/>
          <w:szCs w:val="22"/>
          <w:lang w:val="fr-FR" w:eastAsia="en-US" w:bidi="ar-SA"/>
        </w:rPr>
      </w:rPrChange>
    </w:rPr>
  </w:style>
  <w:style w:type="character" w:customStyle="1" w:styleId="Heading4Char">
    <w:name w:val="Heading 4 Char"/>
    <w:basedOn w:val="DefaultParagraphFont"/>
    <w:link w:val="Heading4"/>
    <w:uiPriority w:val="9"/>
    <w:rsid w:val="00604849"/>
    <w:rPr>
      <w:rFonts w:asciiTheme="majorHAnsi" w:eastAsiaTheme="majorEastAsia" w:hAnsiTheme="majorHAnsi" w:cstheme="majorBidi"/>
      <w:i/>
      <w:iCs/>
      <w:color w:val="2F5496"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tblStylePr w:type="firstRow">
      <w:rPr>
        <w:b/>
      </w:rPr>
      <w:tblPr/>
      <w:tcPr>
        <w:tcBorders>
          <w:top w:val="nil"/>
          <w:bottom w:val="single" w:sz="12" w:space="0" w:color="A8D08D"/>
          <w:insideH w:val="nil"/>
          <w:insideV w:val="nil"/>
        </w:tcBorders>
        <w:shd w:val="clear" w:color="auto" w:fill="FFFFFF"/>
      </w:tcPr>
    </w:tblStylePr>
    <w:tblStylePr w:type="lastRow">
      <w:rPr>
        <w:b/>
      </w:rPr>
      <w:tblPr/>
      <w:tcPr>
        <w:tcBorders>
          <w:top w:val="single" w:sz="4" w:space="0" w:color="A8D08D"/>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paragraph" w:styleId="TOC4">
    <w:name w:val="toc 4"/>
    <w:basedOn w:val="Normal"/>
    <w:next w:val="Normal"/>
    <w:autoRedefine/>
    <w:uiPriority w:val="39"/>
    <w:unhideWhenUsed/>
    <w:rsid w:val="00BB4B40"/>
    <w:pPr>
      <w:spacing w:after="100"/>
      <w:ind w:left="660"/>
    </w:pPr>
  </w:style>
  <w:style w:type="paragraph" w:styleId="Revision">
    <w:name w:val="Revision"/>
    <w:hidden/>
    <w:uiPriority w:val="99"/>
    <w:semiHidden/>
    <w:rsid w:val="00AD4FBF"/>
    <w:pPr>
      <w:spacing w:after="0" w:line="240" w:lineRule="auto"/>
    </w:pPr>
  </w:style>
  <w:style w:type="table" w:styleId="GridTable3-Accent5">
    <w:name w:val="Grid Table 3 Accent 5"/>
    <w:basedOn w:val="TableNormal"/>
    <w:uiPriority w:val="48"/>
    <w:rsid w:val="00CC0DA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5984">
      <w:bodyDiv w:val="1"/>
      <w:marLeft w:val="0"/>
      <w:marRight w:val="0"/>
      <w:marTop w:val="0"/>
      <w:marBottom w:val="0"/>
      <w:divBdr>
        <w:top w:val="none" w:sz="0" w:space="0" w:color="auto"/>
        <w:left w:val="none" w:sz="0" w:space="0" w:color="auto"/>
        <w:bottom w:val="none" w:sz="0" w:space="0" w:color="auto"/>
        <w:right w:val="none" w:sz="0" w:space="0" w:color="auto"/>
      </w:divBdr>
    </w:div>
    <w:div w:id="221185448">
      <w:bodyDiv w:val="1"/>
      <w:marLeft w:val="0"/>
      <w:marRight w:val="0"/>
      <w:marTop w:val="0"/>
      <w:marBottom w:val="0"/>
      <w:divBdr>
        <w:top w:val="none" w:sz="0" w:space="0" w:color="auto"/>
        <w:left w:val="none" w:sz="0" w:space="0" w:color="auto"/>
        <w:bottom w:val="none" w:sz="0" w:space="0" w:color="auto"/>
        <w:right w:val="none" w:sz="0" w:space="0" w:color="auto"/>
      </w:divBdr>
    </w:div>
    <w:div w:id="454836018">
      <w:bodyDiv w:val="1"/>
      <w:marLeft w:val="0"/>
      <w:marRight w:val="0"/>
      <w:marTop w:val="0"/>
      <w:marBottom w:val="0"/>
      <w:divBdr>
        <w:top w:val="none" w:sz="0" w:space="0" w:color="auto"/>
        <w:left w:val="none" w:sz="0" w:space="0" w:color="auto"/>
        <w:bottom w:val="none" w:sz="0" w:space="0" w:color="auto"/>
        <w:right w:val="none" w:sz="0" w:space="0" w:color="auto"/>
      </w:divBdr>
    </w:div>
    <w:div w:id="525993003">
      <w:bodyDiv w:val="1"/>
      <w:marLeft w:val="0"/>
      <w:marRight w:val="0"/>
      <w:marTop w:val="0"/>
      <w:marBottom w:val="0"/>
      <w:divBdr>
        <w:top w:val="none" w:sz="0" w:space="0" w:color="auto"/>
        <w:left w:val="none" w:sz="0" w:space="0" w:color="auto"/>
        <w:bottom w:val="none" w:sz="0" w:space="0" w:color="auto"/>
        <w:right w:val="none" w:sz="0" w:space="0" w:color="auto"/>
      </w:divBdr>
    </w:div>
    <w:div w:id="681318279">
      <w:bodyDiv w:val="1"/>
      <w:marLeft w:val="0"/>
      <w:marRight w:val="0"/>
      <w:marTop w:val="0"/>
      <w:marBottom w:val="0"/>
      <w:divBdr>
        <w:top w:val="none" w:sz="0" w:space="0" w:color="auto"/>
        <w:left w:val="none" w:sz="0" w:space="0" w:color="auto"/>
        <w:bottom w:val="none" w:sz="0" w:space="0" w:color="auto"/>
        <w:right w:val="none" w:sz="0" w:space="0" w:color="auto"/>
      </w:divBdr>
    </w:div>
    <w:div w:id="686761186">
      <w:bodyDiv w:val="1"/>
      <w:marLeft w:val="0"/>
      <w:marRight w:val="0"/>
      <w:marTop w:val="0"/>
      <w:marBottom w:val="0"/>
      <w:divBdr>
        <w:top w:val="none" w:sz="0" w:space="0" w:color="auto"/>
        <w:left w:val="none" w:sz="0" w:space="0" w:color="auto"/>
        <w:bottom w:val="none" w:sz="0" w:space="0" w:color="auto"/>
        <w:right w:val="none" w:sz="0" w:space="0" w:color="auto"/>
      </w:divBdr>
    </w:div>
    <w:div w:id="730468286">
      <w:bodyDiv w:val="1"/>
      <w:marLeft w:val="0"/>
      <w:marRight w:val="0"/>
      <w:marTop w:val="0"/>
      <w:marBottom w:val="0"/>
      <w:divBdr>
        <w:top w:val="none" w:sz="0" w:space="0" w:color="auto"/>
        <w:left w:val="none" w:sz="0" w:space="0" w:color="auto"/>
        <w:bottom w:val="none" w:sz="0" w:space="0" w:color="auto"/>
        <w:right w:val="none" w:sz="0" w:space="0" w:color="auto"/>
      </w:divBdr>
      <w:divsChild>
        <w:div w:id="2106488374">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826214891">
      <w:bodyDiv w:val="1"/>
      <w:marLeft w:val="0"/>
      <w:marRight w:val="0"/>
      <w:marTop w:val="0"/>
      <w:marBottom w:val="0"/>
      <w:divBdr>
        <w:top w:val="none" w:sz="0" w:space="0" w:color="auto"/>
        <w:left w:val="none" w:sz="0" w:space="0" w:color="auto"/>
        <w:bottom w:val="none" w:sz="0" w:space="0" w:color="auto"/>
        <w:right w:val="none" w:sz="0" w:space="0" w:color="auto"/>
      </w:divBdr>
    </w:div>
    <w:div w:id="1036084258">
      <w:bodyDiv w:val="1"/>
      <w:marLeft w:val="0"/>
      <w:marRight w:val="0"/>
      <w:marTop w:val="0"/>
      <w:marBottom w:val="0"/>
      <w:divBdr>
        <w:top w:val="none" w:sz="0" w:space="0" w:color="auto"/>
        <w:left w:val="none" w:sz="0" w:space="0" w:color="auto"/>
        <w:bottom w:val="none" w:sz="0" w:space="0" w:color="auto"/>
        <w:right w:val="none" w:sz="0" w:space="0" w:color="auto"/>
      </w:divBdr>
    </w:div>
    <w:div w:id="1310943376">
      <w:bodyDiv w:val="1"/>
      <w:marLeft w:val="0"/>
      <w:marRight w:val="0"/>
      <w:marTop w:val="0"/>
      <w:marBottom w:val="0"/>
      <w:divBdr>
        <w:top w:val="none" w:sz="0" w:space="0" w:color="auto"/>
        <w:left w:val="none" w:sz="0" w:space="0" w:color="auto"/>
        <w:bottom w:val="none" w:sz="0" w:space="0" w:color="auto"/>
        <w:right w:val="none" w:sz="0" w:space="0" w:color="auto"/>
      </w:divBdr>
    </w:div>
    <w:div w:id="1333951165">
      <w:bodyDiv w:val="1"/>
      <w:marLeft w:val="0"/>
      <w:marRight w:val="0"/>
      <w:marTop w:val="0"/>
      <w:marBottom w:val="0"/>
      <w:divBdr>
        <w:top w:val="none" w:sz="0" w:space="0" w:color="auto"/>
        <w:left w:val="none" w:sz="0" w:space="0" w:color="auto"/>
        <w:bottom w:val="none" w:sz="0" w:space="0" w:color="auto"/>
        <w:right w:val="none" w:sz="0" w:space="0" w:color="auto"/>
      </w:divBdr>
    </w:div>
    <w:div w:id="1339425774">
      <w:bodyDiv w:val="1"/>
      <w:marLeft w:val="0"/>
      <w:marRight w:val="0"/>
      <w:marTop w:val="0"/>
      <w:marBottom w:val="0"/>
      <w:divBdr>
        <w:top w:val="none" w:sz="0" w:space="0" w:color="auto"/>
        <w:left w:val="none" w:sz="0" w:space="0" w:color="auto"/>
        <w:bottom w:val="none" w:sz="0" w:space="0" w:color="auto"/>
        <w:right w:val="none" w:sz="0" w:space="0" w:color="auto"/>
      </w:divBdr>
    </w:div>
    <w:div w:id="1380393739">
      <w:bodyDiv w:val="1"/>
      <w:marLeft w:val="0"/>
      <w:marRight w:val="0"/>
      <w:marTop w:val="0"/>
      <w:marBottom w:val="0"/>
      <w:divBdr>
        <w:top w:val="none" w:sz="0" w:space="0" w:color="auto"/>
        <w:left w:val="none" w:sz="0" w:space="0" w:color="auto"/>
        <w:bottom w:val="none" w:sz="0" w:space="0" w:color="auto"/>
        <w:right w:val="none" w:sz="0" w:space="0" w:color="auto"/>
      </w:divBdr>
    </w:div>
    <w:div w:id="1446576432">
      <w:bodyDiv w:val="1"/>
      <w:marLeft w:val="0"/>
      <w:marRight w:val="0"/>
      <w:marTop w:val="0"/>
      <w:marBottom w:val="0"/>
      <w:divBdr>
        <w:top w:val="none" w:sz="0" w:space="0" w:color="auto"/>
        <w:left w:val="none" w:sz="0" w:space="0" w:color="auto"/>
        <w:bottom w:val="none" w:sz="0" w:space="0" w:color="auto"/>
        <w:right w:val="none" w:sz="0" w:space="0" w:color="auto"/>
      </w:divBdr>
    </w:div>
    <w:div w:id="1461722261">
      <w:bodyDiv w:val="1"/>
      <w:marLeft w:val="0"/>
      <w:marRight w:val="0"/>
      <w:marTop w:val="0"/>
      <w:marBottom w:val="0"/>
      <w:divBdr>
        <w:top w:val="none" w:sz="0" w:space="0" w:color="auto"/>
        <w:left w:val="none" w:sz="0" w:space="0" w:color="auto"/>
        <w:bottom w:val="none" w:sz="0" w:space="0" w:color="auto"/>
        <w:right w:val="none" w:sz="0" w:space="0" w:color="auto"/>
      </w:divBdr>
    </w:div>
    <w:div w:id="1511916216">
      <w:bodyDiv w:val="1"/>
      <w:marLeft w:val="0"/>
      <w:marRight w:val="0"/>
      <w:marTop w:val="0"/>
      <w:marBottom w:val="0"/>
      <w:divBdr>
        <w:top w:val="none" w:sz="0" w:space="0" w:color="auto"/>
        <w:left w:val="none" w:sz="0" w:space="0" w:color="auto"/>
        <w:bottom w:val="none" w:sz="0" w:space="0" w:color="auto"/>
        <w:right w:val="none" w:sz="0" w:space="0" w:color="auto"/>
      </w:divBdr>
      <w:divsChild>
        <w:div w:id="641085109">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1536121247">
      <w:bodyDiv w:val="1"/>
      <w:marLeft w:val="0"/>
      <w:marRight w:val="0"/>
      <w:marTop w:val="0"/>
      <w:marBottom w:val="0"/>
      <w:divBdr>
        <w:top w:val="none" w:sz="0" w:space="0" w:color="auto"/>
        <w:left w:val="none" w:sz="0" w:space="0" w:color="auto"/>
        <w:bottom w:val="none" w:sz="0" w:space="0" w:color="auto"/>
        <w:right w:val="none" w:sz="0" w:space="0" w:color="auto"/>
      </w:divBdr>
    </w:div>
    <w:div w:id="1949383711">
      <w:bodyDiv w:val="1"/>
      <w:marLeft w:val="0"/>
      <w:marRight w:val="0"/>
      <w:marTop w:val="0"/>
      <w:marBottom w:val="0"/>
      <w:divBdr>
        <w:top w:val="none" w:sz="0" w:space="0" w:color="auto"/>
        <w:left w:val="none" w:sz="0" w:space="0" w:color="auto"/>
        <w:bottom w:val="none" w:sz="0" w:space="0" w:color="auto"/>
        <w:right w:val="none" w:sz="0" w:space="0" w:color="auto"/>
      </w:divBdr>
    </w:div>
    <w:div w:id="2012641143">
      <w:bodyDiv w:val="1"/>
      <w:marLeft w:val="0"/>
      <w:marRight w:val="0"/>
      <w:marTop w:val="0"/>
      <w:marBottom w:val="0"/>
      <w:divBdr>
        <w:top w:val="none" w:sz="0" w:space="0" w:color="auto"/>
        <w:left w:val="none" w:sz="0" w:space="0" w:color="auto"/>
        <w:bottom w:val="none" w:sz="0" w:space="0" w:color="auto"/>
        <w:right w:val="none" w:sz="0" w:space="0" w:color="auto"/>
      </w:divBdr>
    </w:div>
    <w:div w:id="2074083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microsoft.com/office/2016/09/relationships/commentsIds" Target="commentsId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tmp"/><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tmp"/><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tmp"/><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1/relationships/commentsExtended" Target="commentsExtended.xml"/><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datasets/jsphyg/weather-dataset-rattle-pack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5R54Ci5TAsuKIs/IdVF1xfLA==">AMUW2mVKigx4KP/EnPMwODcTHasFi0jzup1Eze2slAV0km5UMB5jFzmhsQzSArW9vy/9/xOYsbuPkArsE3wU8mmJn7yFL/H8yf9WDKf4mz+icTHS6qZLW/4Achhl0z6eHpWsitHF3fidAmN8fao+RAiGNSzkzkEkE8/heRpYuOIW7hz6NMrQMsy2XcvBP9LfSpaeSFTWYAqyFogf8UQfQy/ApaOMiHCFa5Rrk+miVVPPH85Zsa5lBKLSvS8zQVr9T1EB1CyL5ZG9Vrblx/RzsiBNWlAhgQC1g/Lf7BxJA7jWW+H7qeI5/o4=</go:docsCustomData>
</go:gDocsCustomXmlDataStorage>
</file>

<file path=customXml/itemProps1.xml><?xml version="1.0" encoding="utf-8"?>
<ds:datastoreItem xmlns:ds="http://schemas.openxmlformats.org/officeDocument/2006/customXml" ds:itemID="{578C5D24-3DFA-4B0E-A436-41A32C88F3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47</Pages>
  <Words>10320</Words>
  <Characters>58829</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Leveque</dc:creator>
  <cp:keywords/>
  <dc:description/>
  <cp:lastModifiedBy>Jonas Leveque</cp:lastModifiedBy>
  <cp:revision>11</cp:revision>
  <dcterms:created xsi:type="dcterms:W3CDTF">2023-05-28T22:25:00Z</dcterms:created>
  <dcterms:modified xsi:type="dcterms:W3CDTF">2023-05-29T13:31:00Z</dcterms:modified>
</cp:coreProperties>
</file>